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77777777" w:rsidR="00BB5418" w:rsidRPr="00226F61" w:rsidRDefault="00BB5418" w:rsidP="00BB5418">
      <w:pPr>
        <w:jc w:val="center"/>
        <w:rPr>
          <w:b/>
          <w:sz w:val="36"/>
        </w:rPr>
      </w:pPr>
      <w:r w:rsidRPr="00226F61">
        <w:rPr>
          <w:b/>
          <w:sz w:val="36"/>
        </w:rPr>
        <w:t xml:space="preserve">Development of an Agent-based Model Capturing Cellular </w:t>
      </w:r>
    </w:p>
    <w:p w14:paraId="3397914C" w14:textId="434C3C6A" w:rsidR="00C73709" w:rsidRPr="00226F61" w:rsidRDefault="00BB5418" w:rsidP="00BB5418">
      <w:pPr>
        <w:jc w:val="center"/>
        <w:rPr>
          <w:b/>
          <w:sz w:val="36"/>
        </w:rPr>
      </w:pPr>
      <w:r w:rsidRPr="00226F61">
        <w:rPr>
          <w:b/>
          <w:sz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23DC61B7" w14:textId="77777777" w:rsidR="00C05627" w:rsidRPr="00226F61" w:rsidRDefault="00C05627" w:rsidP="00C05627">
      <w:pPr>
        <w:jc w:val="center"/>
        <w:rPr>
          <w:b/>
        </w:rPr>
      </w:pPr>
    </w:p>
    <w:p w14:paraId="3E374B4E" w14:textId="78D87A65" w:rsidR="00BB5418" w:rsidRPr="00226F61" w:rsidRDefault="00C05627" w:rsidP="00C05627">
      <w:pPr>
        <w:jc w:val="center"/>
      </w:pPr>
      <w:r w:rsidRPr="00226F61">
        <w:t>This report is submitted in partial fulfilment of the requirement for the degree of MComp Computer Science with a Year in Industry by Harrison P. Cooper</w:t>
      </w:r>
    </w:p>
    <w:p w14:paraId="5861C2A8" w14:textId="77777777" w:rsidR="00C73709" w:rsidRPr="00226F61" w:rsidRDefault="00C73709">
      <w:pPr>
        <w:rPr>
          <w:b/>
        </w:rPr>
      </w:pPr>
    </w:p>
    <w:p w14:paraId="35AF97CA" w14:textId="39348BE8" w:rsidR="00EC2F4F" w:rsidRPr="00226F61" w:rsidRDefault="003609A5" w:rsidP="00821AE3">
      <w:pPr>
        <w:jc w:val="center"/>
        <w:rPr>
          <w:sz w:val="40"/>
        </w:rPr>
      </w:pPr>
      <w:r w:rsidRPr="00226F61">
        <w:rPr>
          <w:sz w:val="40"/>
        </w:rPr>
        <w:lastRenderedPageBreak/>
        <w:t>Signed Declaration</w:t>
      </w:r>
    </w:p>
    <w:p w14:paraId="2C5EF43B" w14:textId="77777777" w:rsidR="00EC2F4F" w:rsidRPr="00226F61" w:rsidRDefault="00EC2F4F">
      <w:pPr>
        <w:rPr>
          <w:b/>
        </w:rPr>
      </w:pPr>
    </w:p>
    <w:p w14:paraId="029E7852" w14:textId="77777777" w:rsidR="00821AE3" w:rsidRPr="00226F61" w:rsidRDefault="00821AE3" w:rsidP="0042737D">
      <w:pPr>
        <w:rPr>
          <w:rFonts w:eastAsia="Times New Roman"/>
          <w:color w:val="414042"/>
          <w:sz w:val="20"/>
          <w:szCs w:val="20"/>
          <w:shd w:val="clear" w:color="auto" w:fill="F1F2F2"/>
        </w:rPr>
      </w:pPr>
    </w:p>
    <w:p w14:paraId="147A8E13" w14:textId="77777777" w:rsidR="00821AE3" w:rsidRPr="00226F61" w:rsidRDefault="00821AE3" w:rsidP="0042737D">
      <w:pPr>
        <w:rPr>
          <w:rFonts w:eastAsia="Times New Roman"/>
          <w:color w:val="414042"/>
          <w:sz w:val="20"/>
          <w:szCs w:val="20"/>
          <w:shd w:val="clear" w:color="auto" w:fill="F1F2F2"/>
        </w:rPr>
      </w:pPr>
    </w:p>
    <w:p w14:paraId="3CA92FCB" w14:textId="77777777" w:rsidR="00821AE3" w:rsidRPr="00226F61" w:rsidRDefault="00821AE3" w:rsidP="0042737D">
      <w:pPr>
        <w:rPr>
          <w:rFonts w:eastAsia="Times New Roman"/>
          <w:color w:val="414042"/>
          <w:sz w:val="20"/>
          <w:szCs w:val="20"/>
          <w:shd w:val="clear" w:color="auto" w:fill="F1F2F2"/>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Pr="00226F61" w:rsidRDefault="00EC2F4F">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6F53C800" w14:textId="77777777" w:rsidR="00EC2F4F" w:rsidRPr="00226F61" w:rsidRDefault="00EC2F4F">
      <w:pPr>
        <w:rPr>
          <w:b/>
        </w:rPr>
      </w:pPr>
    </w:p>
    <w:p w14:paraId="7C2CA760" w14:textId="77777777" w:rsidR="00EC2F4F" w:rsidRPr="00226F61" w:rsidRDefault="00EC2F4F">
      <w:pPr>
        <w:rPr>
          <w:b/>
        </w:rPr>
      </w:pPr>
    </w:p>
    <w:p w14:paraId="581E05FC" w14:textId="77777777" w:rsidR="00EC2F4F" w:rsidRPr="00226F61" w:rsidRDefault="00EC2F4F">
      <w:pPr>
        <w:rPr>
          <w:b/>
        </w:rPr>
      </w:pPr>
    </w:p>
    <w:p w14:paraId="12D874FC" w14:textId="77777777" w:rsidR="00EC2F4F" w:rsidRPr="00226F61" w:rsidRDefault="00EC2F4F">
      <w:pPr>
        <w:rPr>
          <w:b/>
        </w:rPr>
      </w:pPr>
    </w:p>
    <w:p w14:paraId="150C9242" w14:textId="77777777" w:rsidR="00EC2F4F" w:rsidRPr="00226F61" w:rsidRDefault="00EC2F4F">
      <w:pPr>
        <w:rPr>
          <w:b/>
        </w:rPr>
      </w:pPr>
    </w:p>
    <w:p w14:paraId="1E53B5FC" w14:textId="77777777" w:rsidR="00EC2F4F" w:rsidRPr="00226F61" w:rsidRDefault="00EC2F4F">
      <w:pPr>
        <w:rPr>
          <w:b/>
        </w:rPr>
      </w:pPr>
    </w:p>
    <w:p w14:paraId="4B85D894" w14:textId="333D045A" w:rsidR="00EB512F" w:rsidRPr="00226F61" w:rsidRDefault="00EB512F" w:rsidP="00757D9F">
      <w:pPr>
        <w:jc w:val="center"/>
        <w:rPr>
          <w:sz w:val="40"/>
        </w:rPr>
      </w:pPr>
      <w:r w:rsidRPr="00226F61">
        <w:rPr>
          <w:sz w:val="40"/>
        </w:rPr>
        <w:lastRenderedPageBreak/>
        <w:t>Abstract</w:t>
      </w:r>
    </w:p>
    <w:p w14:paraId="68D29555" w14:textId="77777777" w:rsidR="00EB512F" w:rsidRPr="00226F61" w:rsidRDefault="00EB512F">
      <w:pPr>
        <w:rPr>
          <w:b/>
        </w:rPr>
      </w:pPr>
    </w:p>
    <w:p w14:paraId="600BF2AC" w14:textId="77777777" w:rsidR="00672ABA" w:rsidRPr="00226F61" w:rsidRDefault="00672ABA">
      <w:pPr>
        <w:rPr>
          <w:b/>
        </w:rPr>
      </w:pPr>
    </w:p>
    <w:p w14:paraId="4569A6B9" w14:textId="77777777" w:rsidR="00672ABA" w:rsidRPr="00226F61" w:rsidRDefault="00672ABA">
      <w:pPr>
        <w:rPr>
          <w:b/>
        </w:rPr>
      </w:pPr>
    </w:p>
    <w:p w14:paraId="4F903207" w14:textId="338E2F46" w:rsidR="00824A73" w:rsidRDefault="00D04541" w:rsidP="00D04541">
      <w:pPr>
        <w:ind w:left="720"/>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C67B07">
      <w:pPr>
        <w:ind w:left="720"/>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Pr="00226F61" w:rsidRDefault="00591503">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0C24F348" w14:textId="77777777" w:rsidR="00591503" w:rsidRPr="00226F61" w:rsidRDefault="00591503">
      <w:pPr>
        <w:rPr>
          <w:b/>
        </w:rPr>
      </w:pPr>
    </w:p>
    <w:p w14:paraId="05CBCB10" w14:textId="77777777" w:rsidR="00757D9F" w:rsidRPr="00226F61" w:rsidRDefault="00757D9F">
      <w:pPr>
        <w:rPr>
          <w:b/>
        </w:rPr>
      </w:pPr>
    </w:p>
    <w:p w14:paraId="7639CDA5" w14:textId="77777777" w:rsidR="00757D9F" w:rsidRPr="00226F61" w:rsidRDefault="00757D9F">
      <w:pPr>
        <w:rPr>
          <w:b/>
        </w:rPr>
      </w:pPr>
    </w:p>
    <w:p w14:paraId="229332EC" w14:textId="77777777" w:rsidR="00757D9F" w:rsidRPr="00226F61" w:rsidRDefault="00757D9F">
      <w:pPr>
        <w:rPr>
          <w:b/>
        </w:rPr>
      </w:pPr>
    </w:p>
    <w:p w14:paraId="5C9C32B7" w14:textId="2EC5F539" w:rsidR="00757D9F" w:rsidRPr="00226F61" w:rsidRDefault="00BA6D73" w:rsidP="00BA6D73">
      <w:pPr>
        <w:jc w:val="center"/>
        <w:rPr>
          <w:sz w:val="40"/>
        </w:rPr>
      </w:pPr>
      <w:r w:rsidRPr="00226F61">
        <w:rPr>
          <w:sz w:val="40"/>
        </w:rPr>
        <w:t>Acknowledgements</w:t>
      </w:r>
    </w:p>
    <w:p w14:paraId="7B5D5AFA" w14:textId="77777777" w:rsidR="00BA6D73" w:rsidRPr="00226F61" w:rsidRDefault="00BA6D73" w:rsidP="00BA6D73">
      <w:pPr>
        <w:jc w:val="center"/>
        <w:rPr>
          <w:sz w:val="40"/>
        </w:rPr>
      </w:pPr>
    </w:p>
    <w:p w14:paraId="6F526CCC" w14:textId="77777777" w:rsidR="00757D9F" w:rsidRPr="00226F61" w:rsidRDefault="00757D9F">
      <w:pPr>
        <w:rPr>
          <w:b/>
        </w:rPr>
      </w:pPr>
    </w:p>
    <w:p w14:paraId="42BBD678" w14:textId="77777777" w:rsidR="00757D9F" w:rsidRPr="00226F61" w:rsidRDefault="00757D9F">
      <w:pPr>
        <w:rPr>
          <w:b/>
        </w:rPr>
      </w:pPr>
    </w:p>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3A77CAC0" w14:textId="77777777" w:rsidR="00757D9F" w:rsidRPr="00226F61" w:rsidRDefault="00757D9F">
      <w:pPr>
        <w:rPr>
          <w:b/>
        </w:rPr>
      </w:pPr>
    </w:p>
    <w:p w14:paraId="20A9F587" w14:textId="77777777" w:rsidR="00757D9F" w:rsidRPr="00226F61" w:rsidRDefault="00757D9F">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BA6D73">
      <w:pPr>
        <w:jc w:val="center"/>
        <w:rPr>
          <w:sz w:val="40"/>
        </w:rPr>
      </w:pPr>
      <w:r w:rsidRPr="00226F61">
        <w:rPr>
          <w:sz w:val="40"/>
        </w:rPr>
        <w:t>Glossary</w:t>
      </w:r>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31105277" w14:textId="77777777" w:rsidR="004061BB" w:rsidRPr="00226F61" w:rsidRDefault="004061BB" w:rsidP="002856DF">
      <w:pPr>
        <w:rPr>
          <w:sz w:val="22"/>
        </w:rPr>
      </w:pPr>
    </w:p>
    <w:p w14:paraId="413AFCCE" w14:textId="77777777" w:rsidR="00223E25" w:rsidRPr="00226F61" w:rsidRDefault="00223E25" w:rsidP="002856DF">
      <w:pPr>
        <w:rPr>
          <w:sz w:val="40"/>
        </w:rPr>
      </w:pPr>
    </w:p>
    <w:p w14:paraId="1029B2D4" w14:textId="77777777" w:rsidR="002856DF" w:rsidRPr="00226F61" w:rsidRDefault="002856DF" w:rsidP="002856DF">
      <w:pPr>
        <w:rPr>
          <w:sz w:val="40"/>
        </w:rPr>
      </w:pPr>
    </w:p>
    <w:p w14:paraId="0F0146DA" w14:textId="3245589C" w:rsidR="00223E25" w:rsidRPr="00226F61" w:rsidRDefault="00F27D84" w:rsidP="00BA6D73">
      <w:pPr>
        <w:jc w:val="center"/>
        <w:rPr>
          <w:sz w:val="40"/>
        </w:rPr>
      </w:pPr>
      <w:r>
        <w:rPr>
          <w:sz w:val="40"/>
        </w:rPr>
        <w:t>Abbreviations</w:t>
      </w:r>
    </w:p>
    <w:p w14:paraId="3F07CEC5" w14:textId="77777777" w:rsidR="00223E25" w:rsidRPr="00226F61" w:rsidRDefault="00223E25" w:rsidP="00BA6D73">
      <w:pPr>
        <w:jc w:val="center"/>
        <w:rPr>
          <w:sz w:val="40"/>
        </w:rPr>
      </w:pPr>
    </w:p>
    <w:p w14:paraId="29943089" w14:textId="79691304" w:rsidR="00223E25" w:rsidRDefault="00ED76C6" w:rsidP="00ED76C6">
      <w:r>
        <w:t>ABM:</w:t>
      </w:r>
    </w:p>
    <w:p w14:paraId="00A29CE1" w14:textId="77777777" w:rsidR="00ED76C6" w:rsidRDefault="00ED76C6" w:rsidP="00ED76C6"/>
    <w:p w14:paraId="3A40AB61" w14:textId="159D20B9" w:rsidR="00ED76C6" w:rsidRDefault="00ED76C6" w:rsidP="00ED76C6">
      <w:r>
        <w:t>CA:</w:t>
      </w:r>
    </w:p>
    <w:p w14:paraId="5DFB87FF" w14:textId="77777777" w:rsidR="00ED76C6" w:rsidRDefault="00ED76C6" w:rsidP="00ED76C6"/>
    <w:p w14:paraId="407821CB" w14:textId="126F28D0" w:rsidR="00ED76C6" w:rsidRDefault="00ED76C6" w:rsidP="00ED76C6">
      <w:r>
        <w:t>EBM:</w:t>
      </w:r>
    </w:p>
    <w:p w14:paraId="514D02BF" w14:textId="77777777" w:rsidR="00ED76C6" w:rsidRDefault="00ED76C6" w:rsidP="00ED76C6"/>
    <w:p w14:paraId="4D7D7BB8" w14:textId="38BCFF8D" w:rsidR="00ED76C6" w:rsidRDefault="00ED76C6" w:rsidP="00ED76C6">
      <w:r>
        <w:t>EC:</w:t>
      </w:r>
    </w:p>
    <w:p w14:paraId="6200189C" w14:textId="77777777" w:rsidR="00ED76C6" w:rsidRDefault="00ED76C6" w:rsidP="00ED76C6"/>
    <w:p w14:paraId="45A486C2" w14:textId="532BD370" w:rsidR="00ED76C6" w:rsidRDefault="00ED76C6" w:rsidP="00ED76C6">
      <w:r>
        <w:t>PC:</w:t>
      </w:r>
    </w:p>
    <w:p w14:paraId="53D2A5B4" w14:textId="77777777" w:rsidR="00ED76C6" w:rsidRDefault="00ED76C6" w:rsidP="00ED76C6"/>
    <w:p w14:paraId="535B62DA" w14:textId="457AC1EA" w:rsidR="00ED76C6" w:rsidRDefault="00ED76C6" w:rsidP="00ED76C6">
      <w:r>
        <w:t>QC:</w:t>
      </w:r>
    </w:p>
    <w:p w14:paraId="73EC2600" w14:textId="77777777" w:rsidR="00ED76C6" w:rsidRDefault="00ED76C6" w:rsidP="00ED76C6"/>
    <w:p w14:paraId="116E07DA" w14:textId="4E82BB28" w:rsidR="00ED76C6" w:rsidRPr="00ED76C6" w:rsidRDefault="00ED76C6" w:rsidP="00ED76C6">
      <w:r>
        <w:t>SC:</w:t>
      </w:r>
    </w:p>
    <w:p w14:paraId="3516D0DC" w14:textId="77777777" w:rsidR="00223E25" w:rsidRPr="00226F61" w:rsidRDefault="00223E25" w:rsidP="00BA6D73">
      <w:pPr>
        <w:jc w:val="center"/>
        <w:rPr>
          <w:sz w:val="40"/>
        </w:rPr>
      </w:pPr>
    </w:p>
    <w:p w14:paraId="475760A3" w14:textId="77777777" w:rsidR="00223E25" w:rsidRPr="00226F61" w:rsidRDefault="00223E25" w:rsidP="00BA6D73">
      <w:pPr>
        <w:jc w:val="center"/>
        <w:rPr>
          <w:sz w:val="40"/>
        </w:rPr>
      </w:pPr>
    </w:p>
    <w:p w14:paraId="7E232973" w14:textId="77777777" w:rsidR="00223E25" w:rsidRPr="00226F61" w:rsidRDefault="00223E25" w:rsidP="00BA6D73">
      <w:pPr>
        <w:jc w:val="center"/>
        <w:rPr>
          <w:sz w:val="40"/>
        </w:rPr>
      </w:pPr>
    </w:p>
    <w:p w14:paraId="25FA119F" w14:textId="77777777" w:rsidR="00223E25" w:rsidRPr="00226F61" w:rsidRDefault="00223E25" w:rsidP="00BA6D73">
      <w:pPr>
        <w:jc w:val="center"/>
        <w:rPr>
          <w:sz w:val="40"/>
        </w:rPr>
      </w:pPr>
    </w:p>
    <w:p w14:paraId="0582C985" w14:textId="77777777" w:rsidR="00223E25" w:rsidRPr="00226F61" w:rsidRDefault="00223E25" w:rsidP="00BA6D73">
      <w:pPr>
        <w:jc w:val="center"/>
        <w:rPr>
          <w:sz w:val="40"/>
        </w:rPr>
      </w:pPr>
    </w:p>
    <w:p w14:paraId="0579B51B" w14:textId="77777777" w:rsidR="00223E25" w:rsidRPr="00226F61" w:rsidRDefault="00223E25" w:rsidP="00BA6D73">
      <w:pPr>
        <w:jc w:val="center"/>
        <w:rPr>
          <w:sz w:val="40"/>
        </w:rPr>
      </w:pPr>
    </w:p>
    <w:p w14:paraId="292592B8" w14:textId="77777777" w:rsidR="00223E25" w:rsidRPr="00226F61" w:rsidRDefault="00223E25" w:rsidP="00BA6D73">
      <w:pPr>
        <w:jc w:val="center"/>
        <w:rPr>
          <w:sz w:val="40"/>
        </w:rPr>
      </w:pPr>
    </w:p>
    <w:p w14:paraId="217A6261" w14:textId="77777777" w:rsidR="00223E25" w:rsidRPr="00226F61" w:rsidRDefault="00223E25" w:rsidP="00BA6D73">
      <w:pPr>
        <w:jc w:val="center"/>
        <w:rPr>
          <w:sz w:val="40"/>
        </w:rPr>
      </w:pPr>
    </w:p>
    <w:p w14:paraId="6F1CEC4A" w14:textId="77777777" w:rsidR="00223E25" w:rsidRPr="00226F61" w:rsidRDefault="00223E25" w:rsidP="00BA6D73">
      <w:pPr>
        <w:jc w:val="center"/>
        <w:rPr>
          <w:sz w:val="40"/>
        </w:rPr>
      </w:pPr>
    </w:p>
    <w:p w14:paraId="43A1D6E8" w14:textId="77777777" w:rsidR="00223E25" w:rsidRPr="00226F61" w:rsidRDefault="00223E25" w:rsidP="00BA6D73">
      <w:pPr>
        <w:jc w:val="center"/>
        <w:rPr>
          <w:sz w:val="40"/>
        </w:rPr>
      </w:pPr>
    </w:p>
    <w:p w14:paraId="32BE5E38" w14:textId="77777777" w:rsidR="00223E25" w:rsidRPr="00226F61" w:rsidRDefault="00223E25" w:rsidP="00BA6D73">
      <w:pPr>
        <w:jc w:val="center"/>
        <w:rPr>
          <w:sz w:val="40"/>
        </w:rPr>
      </w:pPr>
    </w:p>
    <w:p w14:paraId="4C315F50" w14:textId="77777777" w:rsidR="00223E25" w:rsidRPr="00226F61" w:rsidRDefault="00223E25" w:rsidP="00BA6D73">
      <w:pPr>
        <w:jc w:val="center"/>
        <w:rPr>
          <w:sz w:val="40"/>
        </w:rPr>
      </w:pPr>
    </w:p>
    <w:p w14:paraId="59C58B56" w14:textId="77777777" w:rsidR="00223E25" w:rsidRPr="00226F61" w:rsidRDefault="00223E25" w:rsidP="00BA6D73">
      <w:pPr>
        <w:jc w:val="center"/>
        <w:rPr>
          <w:sz w:val="40"/>
        </w:rPr>
      </w:pPr>
    </w:p>
    <w:p w14:paraId="47782FC4" w14:textId="587E8131" w:rsidR="00BA6D73" w:rsidRPr="00226F61" w:rsidRDefault="00BA6D73" w:rsidP="00BA6D73">
      <w:pPr>
        <w:jc w:val="center"/>
        <w:rPr>
          <w:sz w:val="40"/>
        </w:rPr>
      </w:pPr>
      <w:r w:rsidRPr="00226F61">
        <w:rPr>
          <w:sz w:val="40"/>
        </w:rPr>
        <w:t>Contents</w:t>
      </w:r>
    </w:p>
    <w:p w14:paraId="68CD5149" w14:textId="77777777" w:rsidR="00BA6D73" w:rsidRPr="00226F61" w:rsidRDefault="00BA6D73">
      <w:pPr>
        <w:rPr>
          <w:b/>
        </w:rPr>
      </w:pPr>
    </w:p>
    <w:p w14:paraId="27B44A9E" w14:textId="77777777" w:rsidR="00BA6D73" w:rsidRPr="00226F61" w:rsidRDefault="00BA6D73">
      <w:pPr>
        <w:rPr>
          <w:b/>
        </w:rPr>
      </w:pPr>
    </w:p>
    <w:p w14:paraId="4A9F54DB" w14:textId="255775B4" w:rsidR="00BA6D73" w:rsidRPr="00226F61" w:rsidRDefault="00457172" w:rsidP="00457172">
      <w:r w:rsidRPr="00226F61">
        <w:t xml:space="preserve">Title page </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proofErr w:type="spellStart"/>
      <w:r w:rsidRPr="00226F61">
        <w:t>i</w:t>
      </w:r>
      <w:proofErr w:type="spellEnd"/>
    </w:p>
    <w:p w14:paraId="5D873E02" w14:textId="77777777" w:rsidR="00BA6D73" w:rsidRPr="00226F61" w:rsidRDefault="00BA6D73"/>
    <w:p w14:paraId="2862B482" w14:textId="274B51AF" w:rsidR="00BA6D73" w:rsidRPr="00226F61" w:rsidRDefault="00457172">
      <w:r w:rsidRPr="00226F61">
        <w:t>Signed Declaration</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ii</w:t>
      </w:r>
    </w:p>
    <w:p w14:paraId="6DB3BAA3" w14:textId="0F897181" w:rsidR="00BA6D73" w:rsidRPr="00226F61" w:rsidRDefault="00457172">
      <w:r w:rsidRPr="00226F61">
        <w:tab/>
      </w:r>
      <w:r w:rsidRPr="00226F61">
        <w:tab/>
      </w:r>
      <w:r w:rsidRPr="00226F61">
        <w:tab/>
      </w:r>
    </w:p>
    <w:p w14:paraId="230BF022" w14:textId="26D42DEB" w:rsidR="00BA6D73" w:rsidRPr="00226F61" w:rsidRDefault="00457172">
      <w:r w:rsidRPr="00226F61">
        <w:t>Abstract</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iii</w:t>
      </w:r>
    </w:p>
    <w:p w14:paraId="1C081801" w14:textId="77777777" w:rsidR="00BA6D73" w:rsidRPr="00226F61" w:rsidRDefault="00BA6D73"/>
    <w:p w14:paraId="7D8D950F" w14:textId="34F251DC" w:rsidR="00BA6D73" w:rsidRPr="00226F61" w:rsidRDefault="00457172">
      <w:r w:rsidRPr="00226F61">
        <w:t>Acknowledgements</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iv</w:t>
      </w:r>
    </w:p>
    <w:p w14:paraId="39EA6564" w14:textId="77777777" w:rsidR="00BA6D73" w:rsidRPr="00226F61" w:rsidRDefault="00BA6D73"/>
    <w:p w14:paraId="082F2918" w14:textId="4F3B3552" w:rsidR="00BA6D73" w:rsidRPr="00226F61" w:rsidRDefault="00457172">
      <w:r w:rsidRPr="00226F61">
        <w:t>Glossary</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v</w:t>
      </w:r>
    </w:p>
    <w:p w14:paraId="704076FB" w14:textId="2D7960CF" w:rsidR="00BA6D73" w:rsidRPr="00226F61" w:rsidRDefault="00457172">
      <w:r w:rsidRPr="00226F61">
        <w:tab/>
      </w:r>
    </w:p>
    <w:p w14:paraId="74216A39" w14:textId="55B316C8" w:rsidR="00BA6D73" w:rsidRPr="00226F61" w:rsidRDefault="00457172">
      <w:r w:rsidRPr="00226F61">
        <w:t>Contents</w:t>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t xml:space="preserve">        </w:t>
      </w:r>
      <w:r w:rsidRPr="00226F61">
        <w:t>vi</w:t>
      </w:r>
      <w:r w:rsidR="008236D5" w:rsidRPr="00226F61">
        <w:t>-vii</w:t>
      </w:r>
    </w:p>
    <w:p w14:paraId="40F51467" w14:textId="77777777" w:rsidR="00BA6D73" w:rsidRPr="00226F61" w:rsidRDefault="00BA6D73">
      <w:pPr>
        <w:rPr>
          <w:b/>
        </w:rPr>
      </w:pPr>
    </w:p>
    <w:p w14:paraId="151C8B76" w14:textId="4CF36417" w:rsidR="00BA6D73" w:rsidRPr="00226F61" w:rsidRDefault="00457172">
      <w:pPr>
        <w:rPr>
          <w:b/>
        </w:rPr>
      </w:pPr>
      <w:r w:rsidRPr="00226F61">
        <w:rPr>
          <w:b/>
        </w:rPr>
        <w:t>1 Introduction</w:t>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t>1</w:t>
      </w:r>
    </w:p>
    <w:p w14:paraId="031EF1C2" w14:textId="77777777" w:rsidR="00BA6D73" w:rsidRPr="00226F61" w:rsidRDefault="00BA6D73">
      <w:pPr>
        <w:rPr>
          <w:b/>
        </w:rPr>
      </w:pPr>
    </w:p>
    <w:p w14:paraId="552D4251" w14:textId="529226D3" w:rsidR="00BA6D73" w:rsidRPr="00226F61" w:rsidRDefault="00457172" w:rsidP="00457172">
      <w:pPr>
        <w:ind w:left="720"/>
      </w:pPr>
      <w:r w:rsidRPr="00226F61">
        <w:t>1.1 Background Information</w:t>
      </w:r>
      <w:r w:rsidRPr="00226F61">
        <w:tab/>
      </w:r>
      <w:r w:rsidRPr="00226F61">
        <w:tab/>
      </w:r>
      <w:r w:rsidRPr="00226F61">
        <w:tab/>
      </w:r>
      <w:r w:rsidRPr="00226F61">
        <w:tab/>
      </w:r>
      <w:r w:rsidRPr="00226F61">
        <w:tab/>
      </w:r>
      <w:r w:rsidRPr="00226F61">
        <w:tab/>
      </w:r>
      <w:r w:rsidRPr="00226F61">
        <w:tab/>
      </w:r>
      <w:r w:rsidRPr="00226F61">
        <w:tab/>
        <w:t>1</w:t>
      </w:r>
    </w:p>
    <w:p w14:paraId="44560906" w14:textId="77777777" w:rsidR="00BA6D73" w:rsidRPr="00226F61" w:rsidRDefault="00BA6D73">
      <w:pPr>
        <w:rPr>
          <w:b/>
        </w:rPr>
      </w:pPr>
    </w:p>
    <w:p w14:paraId="33A515BB" w14:textId="2943FD2E" w:rsidR="00BA6D73" w:rsidRPr="00226F61" w:rsidRDefault="00457172">
      <w:r w:rsidRPr="00226F61">
        <w:rPr>
          <w:b/>
        </w:rPr>
        <w:tab/>
      </w:r>
      <w:r w:rsidRPr="00226F61">
        <w:t>1.2 Aims and Objectives</w:t>
      </w:r>
      <w:r w:rsidRPr="00226F61">
        <w:tab/>
      </w:r>
      <w:r w:rsidRPr="00226F61">
        <w:tab/>
      </w:r>
      <w:r w:rsidRPr="00226F61">
        <w:tab/>
      </w:r>
      <w:r w:rsidRPr="00226F61">
        <w:tab/>
      </w:r>
      <w:r w:rsidRPr="00226F61">
        <w:tab/>
      </w:r>
      <w:r w:rsidRPr="00226F61">
        <w:tab/>
      </w:r>
      <w:r w:rsidRPr="00226F61">
        <w:tab/>
      </w:r>
      <w:r w:rsidRPr="00226F61">
        <w:tab/>
        <w:t>1</w:t>
      </w:r>
    </w:p>
    <w:p w14:paraId="5F3F65A6" w14:textId="30549232" w:rsidR="00BA6D73" w:rsidRPr="00226F61" w:rsidRDefault="00457172">
      <w:pPr>
        <w:rPr>
          <w:b/>
        </w:rPr>
      </w:pPr>
      <w:r w:rsidRPr="00226F61">
        <w:rPr>
          <w:b/>
        </w:rPr>
        <w:tab/>
      </w:r>
    </w:p>
    <w:p w14:paraId="1E2B6C6B" w14:textId="46CE50BE" w:rsidR="00BA6D73" w:rsidRPr="00226F61" w:rsidRDefault="00457172">
      <w:r w:rsidRPr="00226F61">
        <w:rPr>
          <w:b/>
        </w:rPr>
        <w:tab/>
      </w:r>
      <w:r w:rsidRPr="00226F61">
        <w:t>1.3 Constraints</w:t>
      </w:r>
      <w:r w:rsidRPr="00226F61">
        <w:tab/>
      </w:r>
      <w:r w:rsidRPr="00226F61">
        <w:tab/>
      </w:r>
      <w:r w:rsidRPr="00226F61">
        <w:tab/>
      </w:r>
      <w:r w:rsidRPr="00226F61">
        <w:tab/>
      </w:r>
      <w:r w:rsidRPr="00226F61">
        <w:tab/>
      </w:r>
      <w:r w:rsidRPr="00226F61">
        <w:tab/>
      </w:r>
      <w:r w:rsidRPr="00226F61">
        <w:tab/>
      </w:r>
      <w:r w:rsidRPr="00226F61">
        <w:tab/>
      </w:r>
      <w:r w:rsidRPr="00226F61">
        <w:tab/>
        <w:t>1</w:t>
      </w:r>
    </w:p>
    <w:p w14:paraId="104E0612" w14:textId="0E66C8BD" w:rsidR="00BA6D73" w:rsidRPr="00226F61" w:rsidRDefault="00457172">
      <w:pPr>
        <w:rPr>
          <w:b/>
        </w:rPr>
      </w:pPr>
      <w:r w:rsidRPr="00226F61">
        <w:rPr>
          <w:b/>
        </w:rPr>
        <w:tab/>
      </w:r>
    </w:p>
    <w:p w14:paraId="182FBFAC" w14:textId="66E79D4B" w:rsidR="00457172" w:rsidRPr="00226F61" w:rsidRDefault="00457172">
      <w:r w:rsidRPr="00226F61">
        <w:rPr>
          <w:b/>
        </w:rPr>
        <w:tab/>
      </w:r>
      <w:r w:rsidR="00E4252C" w:rsidRPr="00226F61">
        <w:t>1.4 Summary of Report</w:t>
      </w:r>
      <w:r w:rsidR="00E4252C" w:rsidRPr="00226F61">
        <w:tab/>
      </w:r>
      <w:r w:rsidR="00E4252C" w:rsidRPr="00226F61">
        <w:tab/>
      </w:r>
      <w:r w:rsidR="00E4252C" w:rsidRPr="00226F61">
        <w:tab/>
      </w:r>
      <w:r w:rsidR="00E4252C" w:rsidRPr="00226F61">
        <w:tab/>
      </w:r>
      <w:r w:rsidR="00E4252C" w:rsidRPr="00226F61">
        <w:tab/>
      </w:r>
      <w:r w:rsidR="00E4252C" w:rsidRPr="00226F61">
        <w:tab/>
      </w:r>
      <w:r w:rsidR="00E4252C" w:rsidRPr="00226F61">
        <w:tab/>
        <w:t xml:space="preserve">          </w:t>
      </w:r>
      <w:r w:rsidRPr="00226F61">
        <w:t>1-2</w:t>
      </w:r>
    </w:p>
    <w:p w14:paraId="19B10F2F" w14:textId="77777777" w:rsidR="00BA6D73" w:rsidRPr="00226F61" w:rsidRDefault="00BA6D73">
      <w:pPr>
        <w:rPr>
          <w:b/>
        </w:rPr>
      </w:pPr>
    </w:p>
    <w:p w14:paraId="38A03BF7" w14:textId="5F577ADA" w:rsidR="00BA6D73" w:rsidRPr="00226F61" w:rsidRDefault="00457172">
      <w:pPr>
        <w:rPr>
          <w:b/>
        </w:rPr>
      </w:pPr>
      <w:r w:rsidRPr="00226F61">
        <w:rPr>
          <w:b/>
        </w:rPr>
        <w:t>2 Literature Review</w:t>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t>2</w:t>
      </w:r>
    </w:p>
    <w:p w14:paraId="76294DEA" w14:textId="77777777" w:rsidR="00BA6D73" w:rsidRPr="00226F61" w:rsidRDefault="00BA6D73"/>
    <w:p w14:paraId="299F0C62" w14:textId="3A10F767" w:rsidR="00BA6D73" w:rsidRPr="00226F61" w:rsidRDefault="00457172">
      <w:r w:rsidRPr="00226F61">
        <w:tab/>
        <w:t>2.1 The Endothelial Cell Cycle</w:t>
      </w:r>
      <w:r w:rsidRPr="00226F61">
        <w:tab/>
      </w:r>
      <w:r w:rsidRPr="00226F61">
        <w:tab/>
      </w:r>
      <w:r w:rsidRPr="00226F61">
        <w:tab/>
      </w:r>
      <w:r w:rsidRPr="00226F61">
        <w:tab/>
      </w:r>
      <w:r w:rsidRPr="00226F61">
        <w:tab/>
      </w:r>
      <w:r w:rsidRPr="00226F61">
        <w:tab/>
      </w:r>
      <w:r w:rsidRPr="00226F61">
        <w:tab/>
        <w:t>2</w:t>
      </w:r>
    </w:p>
    <w:p w14:paraId="55AAE78A" w14:textId="37F00E13" w:rsidR="00BA6D73" w:rsidRPr="00226F61" w:rsidRDefault="00457172">
      <w:pPr>
        <w:rPr>
          <w:b/>
        </w:rPr>
      </w:pPr>
      <w:r w:rsidRPr="00226F61">
        <w:rPr>
          <w:b/>
        </w:rPr>
        <w:tab/>
      </w:r>
    </w:p>
    <w:p w14:paraId="18816E1B" w14:textId="59B2CE5F" w:rsidR="00BA6D73" w:rsidRPr="00226F61" w:rsidRDefault="00457172">
      <w:r w:rsidRPr="00226F61">
        <w:rPr>
          <w:b/>
        </w:rPr>
        <w:tab/>
      </w:r>
      <w:r w:rsidRPr="00226F61">
        <w:t>2.2 Ageing</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3</w:t>
      </w:r>
    </w:p>
    <w:p w14:paraId="3869B489" w14:textId="77777777" w:rsidR="00BA6D73" w:rsidRPr="00226F61" w:rsidRDefault="00BA6D73">
      <w:pPr>
        <w:rPr>
          <w:b/>
        </w:rPr>
      </w:pPr>
    </w:p>
    <w:p w14:paraId="4A3FC47C" w14:textId="1A8C8BEC" w:rsidR="00BA6D73" w:rsidRPr="00226F61" w:rsidRDefault="00457172">
      <w:r w:rsidRPr="00226F61">
        <w:rPr>
          <w:b/>
        </w:rPr>
        <w:tab/>
      </w:r>
      <w:r w:rsidRPr="00226F61">
        <w:t xml:space="preserve">2.3 Senescent Cells </w:t>
      </w:r>
      <w:r w:rsidRPr="00226F61">
        <w:tab/>
      </w:r>
      <w:r w:rsidRPr="00226F61">
        <w:tab/>
      </w:r>
      <w:r w:rsidRPr="00226F61">
        <w:tab/>
      </w:r>
      <w:r w:rsidRPr="00226F61">
        <w:tab/>
      </w:r>
      <w:r w:rsidRPr="00226F61">
        <w:tab/>
      </w:r>
      <w:r w:rsidRPr="00226F61">
        <w:tab/>
      </w:r>
      <w:r w:rsidRPr="00226F61">
        <w:tab/>
      </w:r>
      <w:r w:rsidRPr="00226F61">
        <w:tab/>
      </w:r>
      <w:r w:rsidRPr="00226F61">
        <w:tab/>
        <w:t>3</w:t>
      </w:r>
    </w:p>
    <w:p w14:paraId="0B61A54A" w14:textId="77777777" w:rsidR="00BA6D73" w:rsidRPr="00226F61" w:rsidRDefault="00BA6D73">
      <w:pPr>
        <w:rPr>
          <w:b/>
        </w:rPr>
      </w:pPr>
    </w:p>
    <w:p w14:paraId="3C0EAC00" w14:textId="6FA166EC" w:rsidR="00BA6D73" w:rsidRPr="00226F61" w:rsidRDefault="00457172">
      <w:r w:rsidRPr="00226F61">
        <w:rPr>
          <w:b/>
        </w:rPr>
        <w:tab/>
      </w:r>
      <w:r w:rsidRPr="00226F61">
        <w:t>2.4 Atheroprone Sites</w:t>
      </w:r>
      <w:r w:rsidRPr="00226F61">
        <w:tab/>
      </w:r>
      <w:r w:rsidRPr="00226F61">
        <w:tab/>
      </w:r>
      <w:r w:rsidRPr="00226F61">
        <w:tab/>
      </w:r>
      <w:r w:rsidRPr="00226F61">
        <w:tab/>
      </w:r>
      <w:r w:rsidRPr="00226F61">
        <w:tab/>
      </w:r>
      <w:r w:rsidRPr="00226F61">
        <w:tab/>
      </w:r>
      <w:r w:rsidRPr="00226F61">
        <w:tab/>
      </w:r>
      <w:r w:rsidRPr="00226F61">
        <w:tab/>
      </w:r>
      <w:r w:rsidRPr="00226F61">
        <w:tab/>
        <w:t>3</w:t>
      </w:r>
    </w:p>
    <w:p w14:paraId="14B0D7E7" w14:textId="77777777" w:rsidR="00457172" w:rsidRPr="00226F61" w:rsidRDefault="00457172">
      <w:pPr>
        <w:rPr>
          <w:b/>
        </w:rPr>
      </w:pPr>
    </w:p>
    <w:p w14:paraId="19E9449C" w14:textId="6D101D61" w:rsidR="00BA6D73" w:rsidRPr="00226F61" w:rsidRDefault="00457172">
      <w:r w:rsidRPr="00226F61">
        <w:rPr>
          <w:b/>
        </w:rPr>
        <w:tab/>
      </w:r>
      <w:r w:rsidRPr="00226F61">
        <w:t>2.5 Methods of Modelling</w:t>
      </w:r>
      <w:r w:rsidR="00E736FE" w:rsidRPr="00226F61">
        <w:tab/>
      </w:r>
      <w:r w:rsidR="00E736FE" w:rsidRPr="00226F61">
        <w:tab/>
      </w:r>
      <w:r w:rsidR="00E736FE" w:rsidRPr="00226F61">
        <w:tab/>
      </w:r>
      <w:r w:rsidR="00E736FE" w:rsidRPr="00226F61">
        <w:tab/>
      </w:r>
      <w:r w:rsidR="00E736FE" w:rsidRPr="00226F61">
        <w:tab/>
      </w:r>
      <w:r w:rsidR="00E736FE" w:rsidRPr="00226F61">
        <w:tab/>
      </w:r>
      <w:r w:rsidR="00E736FE" w:rsidRPr="00226F61">
        <w:tab/>
      </w:r>
      <w:r w:rsidR="00E736FE" w:rsidRPr="00226F61">
        <w:tab/>
        <w:t>4</w:t>
      </w:r>
    </w:p>
    <w:p w14:paraId="24F9C886" w14:textId="77777777" w:rsidR="00BA6D73" w:rsidRPr="00226F61" w:rsidRDefault="00BA6D73">
      <w:pPr>
        <w:rPr>
          <w:b/>
        </w:rPr>
      </w:pPr>
    </w:p>
    <w:p w14:paraId="1D8E8AD5" w14:textId="330BBBAA" w:rsidR="00BA6D73" w:rsidRDefault="00457172">
      <w:r w:rsidRPr="00226F61">
        <w:rPr>
          <w:b/>
        </w:rPr>
        <w:tab/>
      </w:r>
      <w:r w:rsidRPr="00226F61">
        <w:t>2.6 Review of Agent Based Software</w:t>
      </w:r>
      <w:r w:rsidR="00E736FE" w:rsidRPr="00226F61">
        <w:tab/>
      </w:r>
      <w:r w:rsidR="00E736FE" w:rsidRPr="00226F61">
        <w:tab/>
      </w:r>
      <w:r w:rsidR="00E736FE" w:rsidRPr="00226F61">
        <w:tab/>
      </w:r>
      <w:r w:rsidR="00E736FE" w:rsidRPr="00226F61">
        <w:tab/>
      </w:r>
      <w:r w:rsidR="00E736FE" w:rsidRPr="00226F61">
        <w:tab/>
      </w:r>
      <w:r w:rsidR="00E736FE" w:rsidRPr="00226F61">
        <w:tab/>
        <w:t xml:space="preserve">           4-5</w:t>
      </w:r>
    </w:p>
    <w:p w14:paraId="66A61A8D" w14:textId="77777777" w:rsidR="00805D63" w:rsidRPr="005B4D06" w:rsidRDefault="00805D63">
      <w:pPr>
        <w:rPr>
          <w:color w:val="ED7D31" w:themeColor="accent2"/>
        </w:rPr>
      </w:pPr>
    </w:p>
    <w:p w14:paraId="0D559022" w14:textId="27159345" w:rsidR="00805D63" w:rsidRPr="005B4D06" w:rsidRDefault="00805D63">
      <w:pPr>
        <w:rPr>
          <w:color w:val="ED7D31" w:themeColor="accent2"/>
        </w:rPr>
      </w:pPr>
      <w:r w:rsidRPr="005B4D06">
        <w:rPr>
          <w:color w:val="ED7D31" w:themeColor="accent2"/>
        </w:rPr>
        <w:lastRenderedPageBreak/>
        <w:tab/>
        <w:t>2.7 Cell Migration</w:t>
      </w:r>
    </w:p>
    <w:p w14:paraId="268713F6" w14:textId="77777777" w:rsidR="00805D63" w:rsidRPr="005B4D06" w:rsidRDefault="00805D63">
      <w:pPr>
        <w:rPr>
          <w:color w:val="ED7D31" w:themeColor="accent2"/>
        </w:rPr>
      </w:pPr>
    </w:p>
    <w:p w14:paraId="01BF7BD0" w14:textId="5434F670" w:rsidR="00805D63" w:rsidRPr="005B4D06" w:rsidRDefault="00805D63">
      <w:pPr>
        <w:rPr>
          <w:color w:val="ED7D31" w:themeColor="accent2"/>
        </w:rPr>
      </w:pPr>
      <w:r w:rsidRPr="005B4D06">
        <w:rPr>
          <w:color w:val="ED7D31" w:themeColor="accent2"/>
        </w:rPr>
        <w:tab/>
        <w:t>2.8</w:t>
      </w:r>
      <w:r w:rsidR="005B4D06" w:rsidRPr="005B4D06">
        <w:rPr>
          <w:color w:val="ED7D31" w:themeColor="accent2"/>
        </w:rPr>
        <w:t xml:space="preserve"> Contact Inhibition and Confluence Detection</w:t>
      </w:r>
    </w:p>
    <w:p w14:paraId="0070D22B" w14:textId="77777777" w:rsidR="00BA6D73" w:rsidRPr="00226F61" w:rsidRDefault="00BA6D73">
      <w:pPr>
        <w:rPr>
          <w:b/>
        </w:rPr>
      </w:pPr>
    </w:p>
    <w:p w14:paraId="033B655C" w14:textId="52E255D9" w:rsidR="00BA6D73" w:rsidRPr="00226F61" w:rsidRDefault="00457172">
      <w:pPr>
        <w:rPr>
          <w:b/>
        </w:rPr>
      </w:pPr>
      <w:r w:rsidRPr="00226F61">
        <w:rPr>
          <w:b/>
        </w:rPr>
        <w:t>3 Requirements and Analysis</w:t>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t>5</w:t>
      </w:r>
    </w:p>
    <w:p w14:paraId="18AC3492" w14:textId="77777777" w:rsidR="00BA6D73" w:rsidRPr="00226F61" w:rsidRDefault="00BA6D73">
      <w:pPr>
        <w:rPr>
          <w:b/>
        </w:rPr>
      </w:pPr>
    </w:p>
    <w:p w14:paraId="21698238" w14:textId="50044930" w:rsidR="00BA6D73" w:rsidRPr="00226F61" w:rsidRDefault="00457172">
      <w:r w:rsidRPr="00226F61">
        <w:rPr>
          <w:b/>
        </w:rPr>
        <w:tab/>
      </w:r>
      <w:r w:rsidRPr="00226F61">
        <w:t>3.1 Aims and Objectives</w:t>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t>5</w:t>
      </w:r>
    </w:p>
    <w:p w14:paraId="67B559DF" w14:textId="77777777" w:rsidR="00BA6D73" w:rsidRPr="00226F61" w:rsidRDefault="00BA6D73">
      <w:pPr>
        <w:rPr>
          <w:b/>
        </w:rPr>
      </w:pPr>
    </w:p>
    <w:p w14:paraId="3345B90F" w14:textId="4F788ABB" w:rsidR="00BA6D73" w:rsidRPr="00226F61" w:rsidRDefault="00457172">
      <w:r w:rsidRPr="00226F61">
        <w:rPr>
          <w:b/>
        </w:rPr>
        <w:tab/>
      </w:r>
      <w:r w:rsidRPr="00226F61">
        <w:tab/>
        <w:t>3.1.1 Objectives</w:t>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t>5</w:t>
      </w:r>
    </w:p>
    <w:p w14:paraId="14D94BF8" w14:textId="77777777" w:rsidR="00BA6D73" w:rsidRPr="00226F61" w:rsidRDefault="00BA6D73">
      <w:pPr>
        <w:rPr>
          <w:b/>
        </w:rPr>
      </w:pPr>
    </w:p>
    <w:p w14:paraId="6F442290" w14:textId="5E6F0F09" w:rsidR="00BA6D73" w:rsidRPr="00226F61" w:rsidRDefault="00457172">
      <w:r w:rsidRPr="00226F61">
        <w:rPr>
          <w:b/>
        </w:rPr>
        <w:tab/>
      </w:r>
      <w:r w:rsidRPr="00226F61">
        <w:rPr>
          <w:b/>
        </w:rPr>
        <w:tab/>
      </w:r>
      <w:r w:rsidRPr="00226F61">
        <w:t>3.1.2 Parameters</w:t>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t>5</w:t>
      </w:r>
    </w:p>
    <w:p w14:paraId="23EED45E" w14:textId="65A0A3B5" w:rsidR="00BA6D73" w:rsidRPr="00226F61" w:rsidRDefault="001F26BD">
      <w:pPr>
        <w:rPr>
          <w:b/>
        </w:rPr>
      </w:pPr>
      <w:r w:rsidRPr="00226F61">
        <w:rPr>
          <w:b/>
        </w:rPr>
        <w:tab/>
      </w:r>
    </w:p>
    <w:p w14:paraId="1C55DCE9" w14:textId="6C5B570B" w:rsidR="00BA6D73" w:rsidRDefault="00457172" w:rsidP="001F26BD">
      <w:pPr>
        <w:ind w:left="1440"/>
        <w:rPr>
          <w:color w:val="FF0000"/>
        </w:rPr>
      </w:pPr>
      <w:r w:rsidRPr="003565DE">
        <w:rPr>
          <w:color w:val="FF0000"/>
        </w:rPr>
        <w:t>3.1.3 Rules</w:t>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D291C" w:rsidRPr="003565DE">
        <w:rPr>
          <w:color w:val="FF0000"/>
        </w:rPr>
        <w:t xml:space="preserve">            </w:t>
      </w:r>
      <w:r w:rsidR="001F26BD" w:rsidRPr="003565DE">
        <w:rPr>
          <w:color w:val="FF0000"/>
        </w:rPr>
        <w:t>6</w:t>
      </w:r>
    </w:p>
    <w:p w14:paraId="2C2F111C" w14:textId="77777777" w:rsidR="0081462B" w:rsidRDefault="0081462B" w:rsidP="001F26BD">
      <w:pPr>
        <w:ind w:left="1440"/>
        <w:rPr>
          <w:color w:val="FF0000"/>
        </w:rPr>
      </w:pPr>
    </w:p>
    <w:p w14:paraId="24B021C9" w14:textId="140CE1DB" w:rsidR="0081462B" w:rsidRPr="003565DE" w:rsidRDefault="0081462B" w:rsidP="001F26BD">
      <w:pPr>
        <w:ind w:left="1440"/>
        <w:rPr>
          <w:color w:val="FF0000"/>
        </w:rPr>
      </w:pPr>
      <w:r>
        <w:rPr>
          <w:color w:val="FF0000"/>
        </w:rPr>
        <w:t>3.1.4 Emergent Behaviour</w:t>
      </w:r>
    </w:p>
    <w:p w14:paraId="4C802F42" w14:textId="77777777" w:rsidR="00457172" w:rsidRPr="00226F61" w:rsidRDefault="00457172"/>
    <w:p w14:paraId="6CA1D5C2" w14:textId="28EA8136" w:rsidR="00457172" w:rsidRPr="003565DE" w:rsidRDefault="00457172">
      <w:pPr>
        <w:rPr>
          <w:color w:val="FF0000"/>
        </w:rPr>
      </w:pPr>
      <w:r w:rsidRPr="003565DE">
        <w:rPr>
          <w:color w:val="FF0000"/>
        </w:rPr>
        <w:tab/>
        <w:t>3.2 Areas not Covered</w:t>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t>6</w:t>
      </w:r>
    </w:p>
    <w:p w14:paraId="17926B11" w14:textId="77777777" w:rsidR="00457172" w:rsidRPr="00226F61" w:rsidRDefault="00457172"/>
    <w:p w14:paraId="67221AC1" w14:textId="0BB44903" w:rsidR="00457172" w:rsidRPr="00226F61" w:rsidRDefault="00457172">
      <w:r w:rsidRPr="00226F61">
        <w:tab/>
        <w:t>3.3 Risk Analysis</w:t>
      </w:r>
      <w:r w:rsidR="00697C59" w:rsidRPr="00226F61">
        <w:tab/>
      </w:r>
      <w:r w:rsidR="00697C59" w:rsidRPr="00226F61">
        <w:tab/>
      </w:r>
      <w:r w:rsidR="00697C59" w:rsidRPr="00226F61">
        <w:tab/>
      </w:r>
      <w:r w:rsidR="00697C59" w:rsidRPr="00226F61">
        <w:tab/>
      </w:r>
      <w:r w:rsidR="00697C59" w:rsidRPr="00226F61">
        <w:tab/>
      </w:r>
      <w:r w:rsidR="00697C59" w:rsidRPr="00226F61">
        <w:tab/>
      </w:r>
      <w:r w:rsidR="00697C59" w:rsidRPr="00226F61">
        <w:tab/>
      </w:r>
      <w:r w:rsidR="00697C59" w:rsidRPr="00226F61">
        <w:tab/>
        <w:t xml:space="preserve">          6-7</w:t>
      </w:r>
    </w:p>
    <w:p w14:paraId="22694511" w14:textId="77777777" w:rsidR="00457172" w:rsidRPr="00226F61" w:rsidRDefault="00457172"/>
    <w:p w14:paraId="7CC746FA" w14:textId="77777777" w:rsidR="00830234" w:rsidRDefault="00457172">
      <w:r w:rsidRPr="00226F61">
        <w:tab/>
        <w:t>3.4 Evaluation and Testing</w:t>
      </w:r>
      <w:r w:rsidR="0051263C" w:rsidRPr="00226F61">
        <w:tab/>
      </w:r>
      <w:r w:rsidR="0051263C" w:rsidRPr="00226F61">
        <w:tab/>
      </w:r>
      <w:r w:rsidR="0051263C" w:rsidRPr="00226F61">
        <w:tab/>
      </w:r>
      <w:r w:rsidR="0051263C" w:rsidRPr="00226F61">
        <w:tab/>
      </w:r>
      <w:r w:rsidR="0051263C" w:rsidRPr="00226F61">
        <w:tab/>
      </w:r>
      <w:r w:rsidR="0051263C" w:rsidRPr="00226F61">
        <w:tab/>
      </w:r>
      <w:r w:rsidR="0051263C" w:rsidRPr="00226F61">
        <w:tab/>
        <w:t xml:space="preserve">          </w:t>
      </w:r>
      <w:r w:rsidR="003F4122" w:rsidRPr="00226F61">
        <w:tab/>
      </w:r>
      <w:r w:rsidR="0051263C" w:rsidRPr="00226F61">
        <w:t>8</w:t>
      </w:r>
    </w:p>
    <w:p w14:paraId="4A259507" w14:textId="3D01C400" w:rsidR="00830234" w:rsidRDefault="00830234">
      <w:r>
        <w:tab/>
      </w:r>
      <w:r>
        <w:tab/>
        <w:t>Testing Strategy?</w:t>
      </w:r>
    </w:p>
    <w:p w14:paraId="29C4A61B" w14:textId="1B2EAE74" w:rsidR="00830234" w:rsidRDefault="00CA7C03" w:rsidP="00CA7C03">
      <w:r>
        <w:tab/>
      </w:r>
      <w:r>
        <w:tab/>
        <w:t>User Evaluation?</w:t>
      </w:r>
      <w:r w:rsidR="0001395B">
        <w:br/>
      </w:r>
    </w:p>
    <w:p w14:paraId="0F02DCD2" w14:textId="57EA8F71" w:rsidR="0001395B" w:rsidRDefault="0001395B">
      <w:r>
        <w:tab/>
        <w:t>Functional Requirements</w:t>
      </w:r>
      <w:r>
        <w:br/>
      </w:r>
    </w:p>
    <w:p w14:paraId="0E687203" w14:textId="5C8DBE49" w:rsidR="0001395B" w:rsidRDefault="0001395B">
      <w:r>
        <w:tab/>
        <w:t>Non-functional requirements</w:t>
      </w:r>
    </w:p>
    <w:p w14:paraId="054231D2" w14:textId="77777777" w:rsidR="008421CC" w:rsidRDefault="008421CC"/>
    <w:p w14:paraId="577DE61B" w14:textId="7A4E34F0" w:rsidR="008421CC" w:rsidRPr="00226F61" w:rsidRDefault="008421CC">
      <w:r>
        <w:tab/>
        <w:t>Justification of ABM methodology</w:t>
      </w:r>
    </w:p>
    <w:p w14:paraId="6DEF0251" w14:textId="77777777" w:rsidR="00457172" w:rsidRPr="00226F61" w:rsidRDefault="00457172"/>
    <w:p w14:paraId="0538C6DB" w14:textId="305F3ADE" w:rsidR="00457172" w:rsidRDefault="00457172">
      <w:r w:rsidRPr="00226F61">
        <w:rPr>
          <w:b/>
        </w:rPr>
        <w:t xml:space="preserve">4 </w:t>
      </w:r>
      <w:r w:rsidR="00B633F0" w:rsidRPr="00226F61">
        <w:rPr>
          <w:b/>
        </w:rPr>
        <w:t>Design</w:t>
      </w:r>
      <w:r w:rsidR="00B633F0" w:rsidRPr="00226F61">
        <w:rPr>
          <w:b/>
        </w:rPr>
        <w:tab/>
      </w:r>
      <w:r w:rsidR="00B633F0" w:rsidRPr="00226F61">
        <w:rPr>
          <w:b/>
        </w:rPr>
        <w:tab/>
      </w:r>
      <w:r w:rsidR="00B633F0" w:rsidRPr="00226F61">
        <w:rPr>
          <w:b/>
        </w:rPr>
        <w:tab/>
      </w:r>
      <w:r w:rsidR="00B633F0" w:rsidRPr="00226F61">
        <w:rPr>
          <w:b/>
        </w:rPr>
        <w:tab/>
      </w:r>
      <w:r w:rsidR="00B633F0" w:rsidRPr="00226F61">
        <w:rPr>
          <w:b/>
        </w:rPr>
        <w:tab/>
      </w:r>
      <w:r w:rsidR="0051263C" w:rsidRPr="00226F61">
        <w:rPr>
          <w:b/>
        </w:rPr>
        <w:tab/>
      </w:r>
      <w:r w:rsidR="0051263C" w:rsidRPr="00226F61">
        <w:rPr>
          <w:b/>
        </w:rPr>
        <w:tab/>
      </w:r>
      <w:r w:rsidR="0051263C" w:rsidRPr="00226F61">
        <w:rPr>
          <w:b/>
        </w:rPr>
        <w:tab/>
      </w:r>
      <w:r w:rsidR="0051263C" w:rsidRPr="00226F61">
        <w:rPr>
          <w:b/>
        </w:rPr>
        <w:tab/>
      </w:r>
      <w:r w:rsidR="0051263C" w:rsidRPr="00226F61">
        <w:rPr>
          <w:b/>
        </w:rPr>
        <w:tab/>
      </w:r>
      <w:r w:rsidR="0051263C" w:rsidRPr="00226F61">
        <w:rPr>
          <w:b/>
        </w:rPr>
        <w:tab/>
        <w:t>8</w:t>
      </w:r>
      <w:r w:rsidR="00830234">
        <w:rPr>
          <w:b/>
        </w:rPr>
        <w:br/>
      </w:r>
      <w:r w:rsidR="00830234">
        <w:rPr>
          <w:b/>
        </w:rPr>
        <w:br/>
      </w:r>
      <w:r w:rsidR="00830234">
        <w:rPr>
          <w:b/>
        </w:rPr>
        <w:tab/>
      </w:r>
      <w:r w:rsidR="00830234">
        <w:t>Implementation Selection</w:t>
      </w:r>
      <w:r w:rsidR="00830234">
        <w:br/>
      </w:r>
      <w:r w:rsidR="00830234">
        <w:br/>
      </w:r>
      <w:r w:rsidR="00830234">
        <w:tab/>
      </w:r>
      <w:r w:rsidR="00830234">
        <w:tab/>
        <w:t>Methods of Choice</w:t>
      </w:r>
      <w:r w:rsidR="007C09BE">
        <w:br/>
      </w:r>
    </w:p>
    <w:p w14:paraId="78A01554" w14:textId="5E92639F" w:rsidR="007C09BE" w:rsidRDefault="007C09BE">
      <w:r>
        <w:tab/>
        <w:t>Agents</w:t>
      </w:r>
    </w:p>
    <w:p w14:paraId="50621A28" w14:textId="77777777" w:rsidR="007C09BE" w:rsidRDefault="007C09BE"/>
    <w:p w14:paraId="3104A49A" w14:textId="10E57BCB" w:rsidR="007C09BE" w:rsidRDefault="007C09BE">
      <w:r>
        <w:tab/>
      </w:r>
      <w:r>
        <w:tab/>
        <w:t>General Cell</w:t>
      </w:r>
    </w:p>
    <w:p w14:paraId="1A2B799F" w14:textId="77777777" w:rsidR="007C09BE" w:rsidRDefault="007C09BE"/>
    <w:p w14:paraId="4ECAC29B" w14:textId="22356F94" w:rsidR="007C09BE" w:rsidRDefault="007C09BE">
      <w:r>
        <w:tab/>
      </w:r>
      <w:r>
        <w:tab/>
        <w:t>Endothelial Cell</w:t>
      </w:r>
    </w:p>
    <w:p w14:paraId="5398A66C" w14:textId="77777777" w:rsidR="007C09BE" w:rsidRDefault="007C09BE"/>
    <w:p w14:paraId="77063B48" w14:textId="24531757" w:rsidR="007C09BE" w:rsidRDefault="007C09BE">
      <w:r>
        <w:tab/>
      </w:r>
      <w:r>
        <w:tab/>
        <w:t>Quiescent Cell</w:t>
      </w:r>
    </w:p>
    <w:p w14:paraId="451D340A" w14:textId="77777777" w:rsidR="007C09BE" w:rsidRDefault="007C09BE"/>
    <w:p w14:paraId="3304B8A0" w14:textId="77777777" w:rsidR="00A532D4" w:rsidRDefault="007C09BE" w:rsidP="00A532D4">
      <w:pPr>
        <w:ind w:left="720" w:firstLine="720"/>
      </w:pPr>
      <w:r>
        <w:t>Senescent Cell</w:t>
      </w:r>
      <w:r w:rsidR="00A532D4">
        <w:br/>
      </w:r>
      <w:r w:rsidR="003565DE">
        <w:br/>
      </w:r>
      <w:r w:rsidR="00A532D4">
        <w:t>Environment</w:t>
      </w:r>
      <w:r w:rsidR="003565DE">
        <w:br/>
      </w:r>
    </w:p>
    <w:p w14:paraId="2F3C23DF" w14:textId="10884F05" w:rsidR="007C09BE" w:rsidRDefault="00A532D4" w:rsidP="00A532D4">
      <w:pPr>
        <w:ind w:left="720" w:firstLine="720"/>
      </w:pPr>
      <w:r>
        <w:lastRenderedPageBreak/>
        <w:t xml:space="preserve">… Each type of starting cell has a random xyz in range </w:t>
      </w:r>
      <w:proofErr w:type="spellStart"/>
      <w:r>
        <w:t>ij</w:t>
      </w:r>
      <w:proofErr w:type="spellEnd"/>
      <w:r>
        <w:t xml:space="preserve"> …</w:t>
      </w:r>
      <w:r w:rsidR="003565DE">
        <w:tab/>
      </w:r>
      <w:r>
        <w:br/>
      </w:r>
      <w:r>
        <w:br/>
      </w:r>
      <w:r w:rsidR="003565DE">
        <w:t>Rules</w:t>
      </w:r>
    </w:p>
    <w:p w14:paraId="7CC5AF6B" w14:textId="77777777" w:rsidR="003565DE" w:rsidRDefault="003565DE"/>
    <w:p w14:paraId="3D306419" w14:textId="36FF78D3" w:rsidR="003565DE" w:rsidRDefault="003565DE">
      <w:r>
        <w:tab/>
      </w:r>
      <w:r>
        <w:tab/>
        <w:t xml:space="preserve">General </w:t>
      </w:r>
      <w:r w:rsidR="00A532D4">
        <w:t xml:space="preserve">Cell </w:t>
      </w:r>
      <w:r>
        <w:t>Rules</w:t>
      </w:r>
    </w:p>
    <w:p w14:paraId="38861B78" w14:textId="77777777" w:rsidR="003565DE" w:rsidRDefault="003565DE"/>
    <w:p w14:paraId="0BD8A76F" w14:textId="119C02D4" w:rsidR="003565DE" w:rsidRDefault="003565DE">
      <w:r>
        <w:tab/>
      </w:r>
      <w:r>
        <w:tab/>
      </w:r>
      <w:r>
        <w:tab/>
        <w:t>Apoptosis</w:t>
      </w:r>
    </w:p>
    <w:p w14:paraId="047CFA0A" w14:textId="77777777" w:rsidR="003565DE" w:rsidRDefault="003565DE"/>
    <w:p w14:paraId="6158FE2A" w14:textId="401DD9C9" w:rsidR="00AC796B" w:rsidRDefault="003565DE">
      <w:r>
        <w:tab/>
      </w:r>
      <w:r>
        <w:tab/>
        <w:t>Endothelial Rules</w:t>
      </w:r>
      <w:r w:rsidR="00F35CFD">
        <w:tab/>
      </w:r>
      <w:r w:rsidR="00F35CFD">
        <w:tab/>
      </w:r>
      <w:r w:rsidR="00F35CFD">
        <w:tab/>
      </w:r>
    </w:p>
    <w:p w14:paraId="7182FABA" w14:textId="77777777" w:rsidR="00AC796B" w:rsidRDefault="00AC796B"/>
    <w:p w14:paraId="4CA91B07" w14:textId="6ACF59A2" w:rsidR="00F35CFD" w:rsidRDefault="00F35CFD" w:rsidP="00AC796B">
      <w:pPr>
        <w:ind w:left="2160"/>
      </w:pPr>
      <w:r>
        <w:t>Turnover</w:t>
      </w:r>
      <w:r w:rsidR="002F1CF6">
        <w:br/>
      </w:r>
      <w:r w:rsidR="002F1CF6">
        <w:br/>
        <w:t>Senescence</w:t>
      </w:r>
      <w:r w:rsidR="002F1CF6">
        <w:br/>
      </w:r>
      <w:r w:rsidR="002F1CF6">
        <w:br/>
        <w:t>Migration</w:t>
      </w:r>
      <w:r w:rsidR="002F1CF6">
        <w:br/>
      </w:r>
      <w:r w:rsidR="002F1CF6">
        <w:br/>
        <w:t>Quiescence</w:t>
      </w:r>
      <w:r w:rsidR="00CD10A2">
        <w:tab/>
      </w:r>
      <w:r w:rsidR="00CD10A2">
        <w:tab/>
      </w:r>
      <w:r w:rsidR="00CD10A2">
        <w:tab/>
      </w:r>
    </w:p>
    <w:p w14:paraId="313A3D28" w14:textId="77777777" w:rsidR="00F35CFD" w:rsidRDefault="00F35CFD"/>
    <w:p w14:paraId="1B6E6F91" w14:textId="0E7ECAE4" w:rsidR="00CD10A2" w:rsidRDefault="00CD10A2" w:rsidP="00F35CFD">
      <w:pPr>
        <w:ind w:left="1440" w:firstLine="720"/>
      </w:pPr>
      <w:r>
        <w:t>Mitosis</w:t>
      </w:r>
    </w:p>
    <w:p w14:paraId="09F0D011" w14:textId="77777777" w:rsidR="00F35CFD" w:rsidRDefault="00F35CFD"/>
    <w:p w14:paraId="766AE29B" w14:textId="572F8868" w:rsidR="00F35CFD" w:rsidRDefault="00F35CFD">
      <w:r>
        <w:tab/>
      </w:r>
      <w:r>
        <w:tab/>
      </w:r>
      <w:r>
        <w:tab/>
      </w:r>
      <w:r>
        <w:tab/>
        <w:t>Stages</w:t>
      </w:r>
    </w:p>
    <w:p w14:paraId="4632147C" w14:textId="77777777" w:rsidR="00CD10A2" w:rsidRDefault="00CD10A2"/>
    <w:p w14:paraId="30D57621" w14:textId="08218B7C" w:rsidR="00F35CFD" w:rsidRDefault="00CD10A2">
      <w:r>
        <w:tab/>
      </w:r>
      <w:r>
        <w:tab/>
      </w:r>
      <w:r>
        <w:tab/>
        <w:t>Growth</w:t>
      </w:r>
    </w:p>
    <w:p w14:paraId="1D650FB2" w14:textId="77777777" w:rsidR="003565DE" w:rsidRDefault="003565DE"/>
    <w:p w14:paraId="3550581E" w14:textId="754A254E" w:rsidR="003565DE" w:rsidRDefault="003565DE">
      <w:r>
        <w:tab/>
      </w:r>
      <w:r>
        <w:tab/>
        <w:t>Quiescent Rules</w:t>
      </w:r>
    </w:p>
    <w:p w14:paraId="79D515B1" w14:textId="77777777" w:rsidR="00CD10A2" w:rsidRDefault="00CD10A2"/>
    <w:p w14:paraId="77D45571" w14:textId="77777777" w:rsidR="002F1CF6" w:rsidRDefault="003C0BBF" w:rsidP="002F1CF6">
      <w:pPr>
        <w:ind w:left="2160"/>
      </w:pPr>
      <w:r>
        <w:t>Turnover</w:t>
      </w:r>
      <w:r w:rsidR="002F1CF6">
        <w:br/>
      </w:r>
    </w:p>
    <w:p w14:paraId="785DA35B" w14:textId="0A784F6E" w:rsidR="003C0BBF" w:rsidRDefault="002F1CF6" w:rsidP="002F1CF6">
      <w:pPr>
        <w:ind w:left="2160"/>
      </w:pPr>
      <w:r>
        <w:t>Senescence</w:t>
      </w:r>
      <w:r w:rsidR="00C51AAD">
        <w:tab/>
      </w:r>
      <w:r w:rsidR="00CB152F">
        <w:tab/>
      </w:r>
    </w:p>
    <w:p w14:paraId="24D8506F" w14:textId="77777777" w:rsidR="003C0BBF" w:rsidRDefault="003C0BBF"/>
    <w:p w14:paraId="0FE8C158" w14:textId="7B491835" w:rsidR="00C51AAD" w:rsidRDefault="00C51AAD" w:rsidP="002F1CF6">
      <w:pPr>
        <w:ind w:left="2160"/>
      </w:pPr>
      <w:r>
        <w:t>Movement</w:t>
      </w:r>
      <w:r w:rsidR="002F1CF6">
        <w:br/>
      </w:r>
      <w:r w:rsidR="002F1CF6">
        <w:br/>
        <w:t>Proliferation</w:t>
      </w:r>
      <w:r w:rsidR="00CD10A2">
        <w:tab/>
      </w:r>
      <w:r w:rsidR="00CD10A2">
        <w:tab/>
      </w:r>
      <w:r w:rsidR="00CD10A2">
        <w:tab/>
      </w:r>
    </w:p>
    <w:p w14:paraId="205F70F9" w14:textId="77777777" w:rsidR="00C51AAD" w:rsidRDefault="00C51AAD"/>
    <w:p w14:paraId="217C97A2" w14:textId="6F4E0D41" w:rsidR="00AC796B" w:rsidRDefault="00AC796B" w:rsidP="00CB152F">
      <w:pPr>
        <w:ind w:left="1440" w:firstLine="720"/>
      </w:pPr>
      <w:r>
        <w:t>Growth</w:t>
      </w:r>
    </w:p>
    <w:p w14:paraId="6544F9ED" w14:textId="77777777" w:rsidR="00AC796B" w:rsidRDefault="00AC796B"/>
    <w:p w14:paraId="4D1ADC4F" w14:textId="43D1DE2B" w:rsidR="00AC796B" w:rsidRDefault="00CD10A2" w:rsidP="00CB152F">
      <w:pPr>
        <w:ind w:left="1440" w:firstLine="720"/>
      </w:pPr>
      <w:r>
        <w:t>Senescence</w:t>
      </w:r>
    </w:p>
    <w:p w14:paraId="66514652" w14:textId="77777777" w:rsidR="003565DE" w:rsidRDefault="003565DE"/>
    <w:p w14:paraId="420FFB77" w14:textId="7A2EEB1B" w:rsidR="003565DE" w:rsidRDefault="003565DE">
      <w:r>
        <w:tab/>
      </w:r>
      <w:r>
        <w:tab/>
        <w:t>Senescent Rules</w:t>
      </w:r>
    </w:p>
    <w:p w14:paraId="3030AB66" w14:textId="77777777" w:rsidR="00F35CFD" w:rsidRDefault="00F35CFD"/>
    <w:p w14:paraId="562C3F45" w14:textId="0C6528AA" w:rsidR="00F35CFD" w:rsidRDefault="003C0BBF" w:rsidP="003C0BBF">
      <w:pPr>
        <w:ind w:left="2160"/>
      </w:pPr>
      <w:r>
        <w:t>Turnover</w:t>
      </w:r>
      <w:r w:rsidR="00F35CFD">
        <w:tab/>
      </w:r>
      <w:r w:rsidR="00F35CFD">
        <w:tab/>
      </w:r>
      <w:r w:rsidR="00F35CFD">
        <w:tab/>
      </w:r>
      <w:r>
        <w:br/>
      </w:r>
      <w:r>
        <w:br/>
      </w:r>
      <w:r w:rsidR="00F35CFD">
        <w:t>Movement</w:t>
      </w:r>
      <w:r w:rsidR="00CB152F">
        <w:br/>
      </w:r>
    </w:p>
    <w:p w14:paraId="494B68D3" w14:textId="77777777" w:rsidR="00CA4070" w:rsidRDefault="00CB152F">
      <w:r>
        <w:tab/>
      </w:r>
      <w:r>
        <w:tab/>
      </w:r>
      <w:r>
        <w:tab/>
        <w:t>Growth</w:t>
      </w:r>
      <w:r w:rsidR="00CA4070">
        <w:br/>
      </w:r>
    </w:p>
    <w:p w14:paraId="3C59585E" w14:textId="77777777" w:rsidR="00990144" w:rsidRDefault="00CA4070">
      <w:r>
        <w:tab/>
      </w:r>
      <w:r>
        <w:tab/>
        <w:t>Output</w:t>
      </w:r>
      <w:r w:rsidR="00990144">
        <w:br/>
      </w:r>
    </w:p>
    <w:p w14:paraId="277656D8" w14:textId="77777777" w:rsidR="00990144" w:rsidRDefault="00990144">
      <w:r>
        <w:tab/>
      </w:r>
      <w:r>
        <w:tab/>
        <w:t>Confluence Detection</w:t>
      </w:r>
      <w:r>
        <w:br/>
      </w:r>
    </w:p>
    <w:p w14:paraId="4370B9BC" w14:textId="2EE55D7F" w:rsidR="003C0BBF" w:rsidRPr="00830234" w:rsidRDefault="00990144">
      <w:r>
        <w:lastRenderedPageBreak/>
        <w:tab/>
      </w:r>
      <w:r>
        <w:tab/>
      </w:r>
      <w:r w:rsidR="005B3558">
        <w:t>Scratch Creation</w:t>
      </w:r>
      <w:r w:rsidR="003C0BBF">
        <w:br/>
      </w:r>
    </w:p>
    <w:p w14:paraId="6E31628C" w14:textId="77777777" w:rsidR="00457172" w:rsidRPr="00226F61" w:rsidRDefault="00457172"/>
    <w:p w14:paraId="2A7FFFE4" w14:textId="77777777" w:rsidR="005C43C0" w:rsidRDefault="00B633F0">
      <w:pPr>
        <w:rPr>
          <w:b/>
        </w:rPr>
      </w:pPr>
      <w:r w:rsidRPr="00226F61">
        <w:rPr>
          <w:b/>
        </w:rPr>
        <w:t>5 Implementation and Testing</w:t>
      </w:r>
    </w:p>
    <w:p w14:paraId="14C03ADB" w14:textId="77777777" w:rsidR="005C43C0" w:rsidRDefault="005C43C0">
      <w:pPr>
        <w:rPr>
          <w:b/>
        </w:rPr>
      </w:pPr>
    </w:p>
    <w:p w14:paraId="3A3FCCFB" w14:textId="77777777" w:rsidR="005C43C0" w:rsidRPr="004C0203" w:rsidRDefault="005C43C0" w:rsidP="005C43C0">
      <w:pPr>
        <w:ind w:left="720"/>
      </w:pPr>
      <w:r w:rsidRPr="004C0203">
        <w:t>5.1 Implementation</w:t>
      </w:r>
      <w:r w:rsidRPr="004C0203">
        <w:br/>
      </w:r>
    </w:p>
    <w:p w14:paraId="6A749A42" w14:textId="77777777" w:rsidR="005C43C0" w:rsidRPr="004C0203" w:rsidRDefault="005C43C0" w:rsidP="005C43C0">
      <w:pPr>
        <w:ind w:left="1440"/>
      </w:pPr>
      <w:r w:rsidRPr="004C0203">
        <w:t>5.1.1 EC Mitosis</w:t>
      </w:r>
      <w:r w:rsidRPr="004C0203">
        <w:br/>
      </w:r>
    </w:p>
    <w:p w14:paraId="14DFB64E" w14:textId="461AE2B7" w:rsidR="005C43C0" w:rsidRPr="004C0203" w:rsidRDefault="005C43C0" w:rsidP="005C43C0">
      <w:pPr>
        <w:ind w:left="1440"/>
      </w:pPr>
      <w:r w:rsidRPr="004C0203">
        <w:t>5.1.2 EC Quiescence</w:t>
      </w:r>
      <w:r w:rsidRPr="004C0203">
        <w:br/>
      </w:r>
    </w:p>
    <w:p w14:paraId="70BAE868" w14:textId="77777777" w:rsidR="003810E1" w:rsidRDefault="005C43C0" w:rsidP="005C43C0">
      <w:pPr>
        <w:ind w:left="1440"/>
      </w:pPr>
      <w:r w:rsidRPr="004C0203">
        <w:t>5.1.3 EC Senescence</w:t>
      </w:r>
    </w:p>
    <w:p w14:paraId="4700893B" w14:textId="77777777" w:rsidR="003810E1" w:rsidRDefault="003810E1" w:rsidP="005C43C0">
      <w:pPr>
        <w:ind w:left="1440"/>
      </w:pPr>
    </w:p>
    <w:p w14:paraId="7A9D6FE7" w14:textId="77777777" w:rsidR="003810E1" w:rsidRDefault="003810E1" w:rsidP="005C43C0">
      <w:pPr>
        <w:ind w:left="1440"/>
      </w:pPr>
      <w:r>
        <w:t>5.1.4 Quiescent Cell Senescence</w:t>
      </w:r>
    </w:p>
    <w:p w14:paraId="5AA0EF34" w14:textId="77777777" w:rsidR="003810E1" w:rsidRDefault="003810E1" w:rsidP="005C43C0">
      <w:pPr>
        <w:ind w:left="1440"/>
      </w:pPr>
    </w:p>
    <w:p w14:paraId="6B05799A" w14:textId="77777777" w:rsidR="003810E1" w:rsidRDefault="003810E1" w:rsidP="005C43C0">
      <w:pPr>
        <w:ind w:left="1440"/>
      </w:pPr>
      <w:r>
        <w:t>5.1.5 Quiescent Cell Differentiation</w:t>
      </w:r>
    </w:p>
    <w:p w14:paraId="26E9F50B" w14:textId="77777777" w:rsidR="003810E1" w:rsidRDefault="003810E1" w:rsidP="005C43C0">
      <w:pPr>
        <w:ind w:left="1440"/>
      </w:pPr>
    </w:p>
    <w:p w14:paraId="1078510A" w14:textId="786A5F30" w:rsidR="005C43C0" w:rsidRPr="004C0203" w:rsidRDefault="003810E1" w:rsidP="005C43C0">
      <w:pPr>
        <w:ind w:left="1440"/>
      </w:pPr>
      <w:r>
        <w:t>5.1.6 Senescent Cell Growth</w:t>
      </w:r>
      <w:r w:rsidR="005C43C0" w:rsidRPr="004C0203">
        <w:br/>
      </w:r>
    </w:p>
    <w:p w14:paraId="3E78AD48" w14:textId="77777777" w:rsidR="003810E1" w:rsidRDefault="005C43C0" w:rsidP="005C43C0">
      <w:pPr>
        <w:ind w:left="1440"/>
      </w:pPr>
      <w:r w:rsidRPr="004C0203">
        <w:t>5.1.4 Command Line Interface</w:t>
      </w:r>
    </w:p>
    <w:p w14:paraId="2E821CA5" w14:textId="77777777" w:rsidR="003810E1" w:rsidRDefault="003810E1" w:rsidP="005C43C0">
      <w:pPr>
        <w:ind w:left="1440"/>
      </w:pPr>
    </w:p>
    <w:p w14:paraId="4E8D43E9" w14:textId="7E9D39AF" w:rsidR="005C43C0" w:rsidRPr="004C0203" w:rsidRDefault="003810E1" w:rsidP="005C43C0">
      <w:pPr>
        <w:ind w:left="1440"/>
      </w:pPr>
      <w:r>
        <w:t>5.1.5 Simulation Termination</w:t>
      </w:r>
      <w:r w:rsidR="005C43C0" w:rsidRPr="004C0203">
        <w:br/>
      </w:r>
    </w:p>
    <w:p w14:paraId="673440F2" w14:textId="77777777" w:rsidR="005C43C0" w:rsidRPr="004C0203" w:rsidRDefault="005C43C0" w:rsidP="005C43C0">
      <w:pPr>
        <w:ind w:left="720"/>
      </w:pPr>
      <w:r w:rsidRPr="004C0203">
        <w:t>5.2 Testing</w:t>
      </w:r>
      <w:r w:rsidRPr="004C0203">
        <w:br/>
      </w:r>
    </w:p>
    <w:p w14:paraId="3D09DBE3" w14:textId="77777777" w:rsidR="005C43C0" w:rsidRPr="004C0203" w:rsidRDefault="005C43C0" w:rsidP="005C43C0">
      <w:pPr>
        <w:ind w:left="1440"/>
      </w:pPr>
      <w:r w:rsidRPr="004C0203">
        <w:t>5.2.1 Unit Testing</w:t>
      </w:r>
      <w:r w:rsidRPr="004C0203">
        <w:br/>
      </w:r>
    </w:p>
    <w:p w14:paraId="60405368" w14:textId="77777777" w:rsidR="005C43C0" w:rsidRPr="004C0203" w:rsidRDefault="005C43C0" w:rsidP="005C43C0">
      <w:pPr>
        <w:ind w:left="1440"/>
      </w:pPr>
      <w:r w:rsidRPr="004C0203">
        <w:t>5.2.2 Verification of ABM System</w:t>
      </w:r>
      <w:r w:rsidRPr="004C0203">
        <w:br/>
      </w:r>
    </w:p>
    <w:p w14:paraId="2F4A35A8" w14:textId="77DC3DD8" w:rsidR="00B633F0" w:rsidRPr="005C43C0" w:rsidRDefault="005C43C0" w:rsidP="005C43C0">
      <w:pPr>
        <w:ind w:left="1440"/>
      </w:pPr>
      <w:r w:rsidRPr="004C0203">
        <w:t>5.2.3 User Testing</w:t>
      </w:r>
      <w:r w:rsidR="00796459">
        <w:rPr>
          <w:b/>
        </w:rPr>
        <w:br/>
      </w:r>
      <w:r w:rsidR="00796459">
        <w:rPr>
          <w:b/>
        </w:rPr>
        <w:br/>
      </w:r>
      <w:r w:rsidR="00796459">
        <w:tab/>
      </w:r>
    </w:p>
    <w:p w14:paraId="0DA3DD19" w14:textId="473D93CE" w:rsidR="00B633F0" w:rsidRDefault="00B633F0">
      <w:r w:rsidRPr="00226F61">
        <w:rPr>
          <w:b/>
        </w:rPr>
        <w:t xml:space="preserve">6 Results </w:t>
      </w:r>
      <w:r w:rsidR="003C0AE5" w:rsidRPr="00226F61">
        <w:rPr>
          <w:b/>
        </w:rPr>
        <w:t>and Discussion</w:t>
      </w:r>
      <w:r w:rsidR="00604CC2">
        <w:rPr>
          <w:b/>
        </w:rPr>
        <w:br/>
      </w:r>
      <w:r w:rsidR="00604CC2">
        <w:rPr>
          <w:b/>
        </w:rPr>
        <w:br/>
      </w:r>
      <w:r w:rsidR="00604CC2">
        <w:rPr>
          <w:b/>
        </w:rPr>
        <w:tab/>
      </w:r>
      <w:r w:rsidR="00604CC2">
        <w:t>6.1 Completed Software and Documentation</w:t>
      </w:r>
      <w:r w:rsidR="00604CC2">
        <w:br/>
      </w:r>
      <w:r w:rsidR="00604CC2">
        <w:br/>
      </w:r>
      <w:r w:rsidR="00604CC2">
        <w:tab/>
        <w:t>6.2</w:t>
      </w:r>
      <w:r w:rsidR="00720734">
        <w:t xml:space="preserve"> User Story Analysis</w:t>
      </w:r>
      <w:r w:rsidR="00604CC2">
        <w:br/>
      </w:r>
      <w:r w:rsidR="00604CC2">
        <w:br/>
      </w:r>
      <w:r w:rsidR="00604CC2">
        <w:tab/>
        <w:t>6.3</w:t>
      </w:r>
      <w:r w:rsidR="008F083E">
        <w:t xml:space="preserve"> Analysis of Underlying CellABM</w:t>
      </w:r>
      <w:r w:rsidR="008F083E">
        <w:br/>
      </w:r>
    </w:p>
    <w:p w14:paraId="4D4ABCE6" w14:textId="2D6F1C9F" w:rsidR="008F083E" w:rsidRDefault="008F083E">
      <w:r>
        <w:tab/>
      </w:r>
      <w:r>
        <w:tab/>
        <w:t>6.3.1 Findings</w:t>
      </w:r>
      <w:r>
        <w:br/>
      </w:r>
    </w:p>
    <w:p w14:paraId="068EC02C" w14:textId="67D26356" w:rsidR="008F083E" w:rsidRDefault="008F083E">
      <w:r>
        <w:tab/>
      </w:r>
      <w:r>
        <w:tab/>
        <w:t>6.3.2 Program Efficiency and Runtime Analysis</w:t>
      </w:r>
      <w:r>
        <w:br/>
      </w:r>
    </w:p>
    <w:p w14:paraId="7D81637B" w14:textId="591F5407" w:rsidR="008F083E" w:rsidRPr="00604CC2" w:rsidRDefault="008F083E">
      <w:r>
        <w:tab/>
      </w:r>
      <w:r>
        <w:tab/>
        <w:t>6.3.3 Goals Achieved</w:t>
      </w:r>
      <w:r>
        <w:br/>
      </w:r>
      <w:r>
        <w:br/>
      </w:r>
      <w:r>
        <w:tab/>
      </w:r>
      <w:r>
        <w:tab/>
        <w:t>6.3.4 Further Work</w:t>
      </w:r>
    </w:p>
    <w:p w14:paraId="6265C91E" w14:textId="77777777" w:rsidR="00B633F0" w:rsidRPr="00226F61" w:rsidRDefault="00B633F0">
      <w:pPr>
        <w:rPr>
          <w:b/>
        </w:rPr>
      </w:pPr>
    </w:p>
    <w:p w14:paraId="65A7415C" w14:textId="5C83523E" w:rsidR="00B633F0" w:rsidRPr="00226F61" w:rsidRDefault="00B633F0">
      <w:pPr>
        <w:rPr>
          <w:b/>
        </w:rPr>
      </w:pPr>
      <w:r w:rsidRPr="00226F61">
        <w:rPr>
          <w:b/>
        </w:rPr>
        <w:t>7 Conclusions</w:t>
      </w:r>
    </w:p>
    <w:p w14:paraId="0ADF303C" w14:textId="77777777" w:rsidR="00B633F0" w:rsidRPr="00226F61" w:rsidRDefault="00B633F0"/>
    <w:p w14:paraId="31F3263F" w14:textId="3447F02D" w:rsidR="00457172" w:rsidRPr="00226F61" w:rsidRDefault="00BC2D90">
      <w:pPr>
        <w:rPr>
          <w:b/>
        </w:rPr>
      </w:pPr>
      <w:r w:rsidRPr="00226F61">
        <w:rPr>
          <w:b/>
        </w:rPr>
        <w:lastRenderedPageBreak/>
        <w:t>References</w:t>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t xml:space="preserve">         14-15</w:t>
      </w:r>
    </w:p>
    <w:p w14:paraId="580EFCC7" w14:textId="77777777" w:rsidR="00457172" w:rsidRPr="00226F61" w:rsidRDefault="00457172"/>
    <w:p w14:paraId="5204397B" w14:textId="77777777" w:rsidR="00457172" w:rsidRPr="00226F61" w:rsidRDefault="00457172"/>
    <w:p w14:paraId="071DFFB3" w14:textId="77777777" w:rsidR="00457172" w:rsidRPr="00226F61" w:rsidRDefault="00457172"/>
    <w:p w14:paraId="24E72B9A" w14:textId="77777777" w:rsidR="00457172" w:rsidRPr="00226F61" w:rsidRDefault="00457172"/>
    <w:p w14:paraId="538087EA" w14:textId="77777777" w:rsidR="00457172" w:rsidRPr="00226F61" w:rsidRDefault="00457172"/>
    <w:p w14:paraId="04EAF51A" w14:textId="77777777" w:rsidR="00457172" w:rsidRPr="00226F61" w:rsidRDefault="00457172"/>
    <w:p w14:paraId="44C998CC" w14:textId="77777777" w:rsidR="00457172" w:rsidRPr="00226F61" w:rsidRDefault="00457172"/>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2508AA6B" w14:textId="77777777" w:rsidR="00BA6D73" w:rsidRPr="00226F61" w:rsidRDefault="00BA6D73">
      <w:pPr>
        <w:rPr>
          <w:b/>
        </w:rPr>
      </w:pPr>
    </w:p>
    <w:p w14:paraId="13A7D5DC" w14:textId="77777777" w:rsidR="00362C77" w:rsidRPr="00226F61" w:rsidRDefault="00362C77">
      <w:pPr>
        <w:rPr>
          <w:b/>
        </w:rPr>
        <w:sectPr w:rsidR="00362C77" w:rsidRPr="00226F61" w:rsidSect="00362C77">
          <w:footerReference w:type="even" r:id="rId8"/>
          <w:footerReference w:type="default" r:id="rId9"/>
          <w:pgSz w:w="11900" w:h="16840"/>
          <w:pgMar w:top="1440" w:right="1440" w:bottom="1440" w:left="1440" w:header="720" w:footer="720" w:gutter="0"/>
          <w:pgNumType w:fmt="lowerRoman"/>
          <w:cols w:space="720"/>
          <w:docGrid w:linePitch="360"/>
        </w:sectPr>
      </w:pPr>
    </w:p>
    <w:p w14:paraId="6FDB231E" w14:textId="08E9FD52" w:rsidR="00067FEF" w:rsidRPr="00226F61" w:rsidRDefault="00DD2494">
      <w:pPr>
        <w:rPr>
          <w:b/>
        </w:rPr>
      </w:pPr>
      <w:r w:rsidRPr="00226F61">
        <w:rPr>
          <w:b/>
        </w:rPr>
        <w:lastRenderedPageBreak/>
        <w:t xml:space="preserve">1 </w:t>
      </w:r>
      <w:r w:rsidR="00A63D0E" w:rsidRPr="00226F61">
        <w:rPr>
          <w:b/>
        </w:rPr>
        <w:t>Introduction</w:t>
      </w:r>
    </w:p>
    <w:p w14:paraId="191BBFE0" w14:textId="62AD89BC" w:rsidR="00A63D0E" w:rsidRPr="00226F61" w:rsidRDefault="003C2C4B">
      <w:r w:rsidRPr="00226F61">
        <w:t xml:space="preserve"> </w:t>
      </w:r>
    </w:p>
    <w:p w14:paraId="41C29EC8" w14:textId="5CEB8068" w:rsidR="00A63D0E" w:rsidRPr="00226F61" w:rsidRDefault="00DD2494" w:rsidP="00A63D0E">
      <w:pPr>
        <w:pStyle w:val="NormalWeb"/>
        <w:spacing w:before="0" w:beforeAutospacing="0" w:after="0" w:afterAutospacing="0"/>
        <w:rPr>
          <w:sz w:val="22"/>
          <w:szCs w:val="22"/>
        </w:rPr>
      </w:pPr>
      <w:r w:rsidRPr="00226F61">
        <w:rPr>
          <w:sz w:val="22"/>
          <w:szCs w:val="22"/>
        </w:rPr>
        <w:t xml:space="preserve">1.1 </w:t>
      </w:r>
      <w:r w:rsidR="0071486B" w:rsidRPr="00226F61">
        <w:rPr>
          <w:sz w:val="22"/>
          <w:szCs w:val="22"/>
        </w:rPr>
        <w:t>Background Information</w:t>
      </w:r>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0DFF3171" w:rsidR="00967A82" w:rsidRPr="00226F61" w:rsidRDefault="00967A82" w:rsidP="00164FDF">
      <w:pPr>
        <w:ind w:left="720"/>
        <w:rPr>
          <w:sz w:val="22"/>
          <w:szCs w:val="28"/>
        </w:rPr>
      </w:pPr>
      <w:r w:rsidRPr="00226F61">
        <w:rPr>
          <w:sz w:val="22"/>
          <w:szCs w:val="28"/>
        </w:rPr>
        <w:t>The cells which line our blood vessels are called Endothelial cells</w:t>
      </w:r>
      <w:r w:rsidR="00857AB7" w:rsidRPr="00226F61">
        <w:rPr>
          <w:sz w:val="22"/>
          <w:szCs w:val="28"/>
        </w:rPr>
        <w:t xml:space="preserve"> (EC)</w:t>
      </w:r>
      <w:r w:rsidRPr="00226F61">
        <w:rPr>
          <w:sz w:val="22"/>
          <w:szCs w:val="28"/>
        </w:rPr>
        <w:t xml:space="preserve"> which form </w:t>
      </w:r>
      <w:del w:id="0" w:author="D.Walker" w:date="2017-11-28T16:19:00Z">
        <w:r w:rsidRPr="00226F61" w:rsidDel="006D3960">
          <w:rPr>
            <w:sz w:val="22"/>
            <w:szCs w:val="28"/>
          </w:rPr>
          <w:delText xml:space="preserve">the </w:delText>
        </w:r>
      </w:del>
      <w:ins w:id="1" w:author="D.Walker" w:date="2017-11-28T16:19:00Z">
        <w:r w:rsidR="006D3960" w:rsidRPr="00226F61">
          <w:rPr>
            <w:sz w:val="22"/>
            <w:szCs w:val="28"/>
          </w:rPr>
          <w:t xml:space="preserve">a layer known as the </w:t>
        </w:r>
      </w:ins>
      <w:r w:rsidRPr="00226F61">
        <w:rPr>
          <w:sz w:val="22"/>
          <w:szCs w:val="28"/>
        </w:rPr>
        <w:t>Endothelium</w:t>
      </w:r>
      <w:del w:id="2" w:author="D.Walker" w:date="2017-11-28T16:19:00Z">
        <w:r w:rsidRPr="00226F61" w:rsidDel="006D3960">
          <w:rPr>
            <w:sz w:val="22"/>
            <w:szCs w:val="28"/>
          </w:rPr>
          <w:delText xml:space="preserve"> layer</w:delText>
        </w:r>
      </w:del>
      <w:r w:rsidRPr="00226F61">
        <w:rPr>
          <w:sz w:val="22"/>
          <w:szCs w:val="28"/>
        </w:rPr>
        <w:t xml:space="preserve">. This layer of cells </w:t>
      </w:r>
      <w:del w:id="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del w:id="4" w:author="D.Walker" w:date="2017-11-28T16:20:00Z">
        <w:r w:rsidRPr="00226F61" w:rsidDel="006D3960">
          <w:rPr>
            <w:sz w:val="22"/>
            <w:szCs w:val="28"/>
          </w:rPr>
          <w:delText xml:space="preserve">themselves </w:delText>
        </w:r>
      </w:del>
      <w:ins w:id="5" w:author="D.Walker" w:date="2017-11-28T16:20:00Z">
        <w:r w:rsidR="006D3960" w:rsidRPr="00226F61">
          <w:rPr>
            <w:sz w:val="22"/>
            <w:szCs w:val="28"/>
          </w:rPr>
          <w:t xml:space="preserve">itself </w:t>
        </w:r>
      </w:ins>
      <w:r w:rsidRPr="00226F61">
        <w:rPr>
          <w:sz w:val="22"/>
          <w:szCs w:val="28"/>
        </w:rPr>
        <w:t>after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5F77ABC7" w:rsidR="00D56BB3" w:rsidRPr="00226F61" w:rsidRDefault="00967A82" w:rsidP="00D56BB3">
      <w:pPr>
        <w:ind w:left="720"/>
        <w:rPr>
          <w:sz w:val="22"/>
          <w:szCs w:val="28"/>
        </w:rPr>
      </w:pPr>
      <w:r w:rsidRPr="00226F61">
        <w:rPr>
          <w:sz w:val="22"/>
          <w:szCs w:val="28"/>
        </w:rPr>
        <w:t xml:space="preserve">These cells are generally in a </w:t>
      </w:r>
      <w:del w:id="6" w:author="D.Walker" w:date="2017-11-28T16:20:00Z">
        <w:r w:rsidRPr="00226F61" w:rsidDel="006D3960">
          <w:rPr>
            <w:sz w:val="22"/>
            <w:szCs w:val="28"/>
          </w:rPr>
          <w:delText>confluence</w:delText>
        </w:r>
      </w:del>
      <w:ins w:id="7" w:author="D.Walker" w:date="2017-11-28T16:20:00Z">
        <w:r w:rsidR="006D3960" w:rsidRPr="00226F61">
          <w:rPr>
            <w:sz w:val="22"/>
            <w:szCs w:val="28"/>
          </w:rPr>
          <w:t>confluent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006D3960" w:rsidRPr="00226F61">
        <w:rPr>
          <w:rStyle w:val="CommentReference"/>
        </w:rPr>
        <w:commentReference w:id="8"/>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226F61" w:rsidRDefault="00DD2494" w:rsidP="00A63D0E">
      <w:pPr>
        <w:pStyle w:val="NormalWeb"/>
        <w:spacing w:before="0" w:beforeAutospacing="0" w:after="0" w:afterAutospacing="0"/>
        <w:rPr>
          <w:sz w:val="22"/>
          <w:szCs w:val="22"/>
        </w:rPr>
      </w:pPr>
      <w:r w:rsidRPr="00226F61">
        <w:rPr>
          <w:sz w:val="22"/>
          <w:szCs w:val="22"/>
        </w:rPr>
        <w:t xml:space="preserve">1.2 </w:t>
      </w:r>
      <w:r w:rsidR="0071486B" w:rsidRPr="00226F61">
        <w:rPr>
          <w:sz w:val="22"/>
          <w:szCs w:val="22"/>
        </w:rPr>
        <w:t>Aims and Objectives</w:t>
      </w:r>
    </w:p>
    <w:p w14:paraId="7A1F45F3"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5ACAEDAF" w14:textId="54DB44AC" w:rsidR="00D56BB3" w:rsidRPr="00226F61" w:rsidRDefault="00D56BB3" w:rsidP="00D56BB3">
      <w:pPr>
        <w:pStyle w:val="NormalWeb"/>
        <w:spacing w:before="0" w:beforeAutospacing="0" w:after="0" w:afterAutospacing="0"/>
        <w:ind w:left="720"/>
        <w:rPr>
          <w:sz w:val="22"/>
          <w:szCs w:val="22"/>
        </w:rPr>
      </w:pPr>
      <w:r w:rsidRPr="00226F61">
        <w:rPr>
          <w:sz w:val="22"/>
          <w:szCs w:val="22"/>
        </w:rPr>
        <w:t xml:space="preserve">The main aim of this project is to </w:t>
      </w:r>
      <w:commentRangeStart w:id="9"/>
      <w:del w:id="10" w:author="Harry Cooper" w:date="2017-11-29T15:38:00Z">
        <w:r w:rsidRPr="00226F61" w:rsidDel="009A5073">
          <w:rPr>
            <w:sz w:val="22"/>
            <w:szCs w:val="22"/>
          </w:rPr>
          <w:delText>monitor</w:delText>
        </w:r>
        <w:commentRangeEnd w:id="9"/>
        <w:r w:rsidR="00B24297" w:rsidRPr="00226F61" w:rsidDel="009A5073">
          <w:rPr>
            <w:rStyle w:val="CommentReference"/>
          </w:rPr>
          <w:commentReference w:id="9"/>
        </w:r>
        <w:r w:rsidRPr="00226F61" w:rsidDel="009A5073">
          <w:rPr>
            <w:sz w:val="22"/>
            <w:szCs w:val="22"/>
          </w:rPr>
          <w:delText xml:space="preserve"> </w:delText>
        </w:r>
      </w:del>
      <w:ins w:id="11" w:author="Harry Cooper" w:date="2017-11-29T15:38:00Z">
        <w:r w:rsidR="009A5073" w:rsidRPr="00226F61">
          <w:rPr>
            <w:sz w:val="22"/>
            <w:szCs w:val="22"/>
          </w:rPr>
          <w:t xml:space="preserve">estimate </w:t>
        </w:r>
      </w:ins>
      <w:r w:rsidRPr="00226F61">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226F61">
        <w:rPr>
          <w:sz w:val="22"/>
          <w:szCs w:val="22"/>
        </w:rPr>
        <w:t xml:space="preserve">the deadly disease </w:t>
      </w:r>
      <w:r w:rsidRPr="00226F61">
        <w:rPr>
          <w:sz w:val="22"/>
          <w:szCs w:val="22"/>
        </w:rPr>
        <w:t>atherosclerosis</w:t>
      </w:r>
      <w:r w:rsidR="00726DB1" w:rsidRPr="00226F61">
        <w:rPr>
          <w:sz w:val="22"/>
          <w:szCs w:val="22"/>
        </w:rPr>
        <w:t>, which can lead to strokes and heart attacks</w:t>
      </w:r>
      <w:r w:rsidRPr="00226F61">
        <w:rPr>
          <w:sz w:val="22"/>
          <w:szCs w:val="22"/>
        </w:rPr>
        <w:t>.</w:t>
      </w:r>
    </w:p>
    <w:p w14:paraId="592E155B" w14:textId="0CEBA30A" w:rsidR="007432A3" w:rsidRPr="00226F61" w:rsidRDefault="007432A3" w:rsidP="00BC7ED3">
      <w:pPr>
        <w:pStyle w:val="NormalWeb"/>
        <w:spacing w:before="0" w:beforeAutospacing="0" w:after="0" w:afterAutospacing="0"/>
        <w:ind w:left="720"/>
        <w:rPr>
          <w:sz w:val="22"/>
          <w:szCs w:val="22"/>
        </w:rPr>
      </w:pPr>
      <w:r w:rsidRPr="00226F61">
        <w:rPr>
          <w:sz w:val="22"/>
          <w:szCs w:val="22"/>
        </w:rPr>
        <w:t>The way the main aim will be implemented requires the development of an agent based model</w:t>
      </w:r>
      <w:r w:rsidR="00816C4C" w:rsidRPr="00226F61">
        <w:rPr>
          <w:sz w:val="22"/>
          <w:szCs w:val="22"/>
        </w:rPr>
        <w:t xml:space="preserve"> (ABM)</w:t>
      </w:r>
      <w:r w:rsidRPr="00226F61">
        <w:rPr>
          <w:sz w:val="22"/>
          <w:szCs w:val="22"/>
        </w:rPr>
        <w:t xml:space="preserve"> to encapsulate the key behaviours associated with </w:t>
      </w:r>
      <w:del w:id="12" w:author="D.Walker" w:date="2017-11-28T16:23:00Z">
        <w:r w:rsidRPr="00226F61" w:rsidDel="00B24297">
          <w:rPr>
            <w:sz w:val="22"/>
            <w:szCs w:val="22"/>
          </w:rPr>
          <w:delText xml:space="preserve">endothelium </w:delText>
        </w:r>
      </w:del>
      <w:r w:rsidR="00816C4C" w:rsidRPr="00226F61">
        <w:rPr>
          <w:sz w:val="22"/>
          <w:szCs w:val="22"/>
        </w:rPr>
        <w:t>ECs</w:t>
      </w:r>
      <w:r w:rsidRPr="00226F61">
        <w:rPr>
          <w:sz w:val="22"/>
          <w:szCs w:val="22"/>
        </w:rPr>
        <w:t>, including: cell proliferation, apoptosis, and senescence.</w:t>
      </w:r>
      <w:r w:rsidR="00D4474B" w:rsidRPr="00226F61">
        <w:rPr>
          <w:sz w:val="22"/>
          <w:szCs w:val="22"/>
        </w:rPr>
        <w:t xml:space="preserve"> This model will record the time taken for the wound to repair itself, and observe any emergent behaviour that takes place through the mitosis and movement of the </w:t>
      </w:r>
      <w:commentRangeStart w:id="13"/>
      <w:r w:rsidR="00D4474B" w:rsidRPr="00226F61">
        <w:rPr>
          <w:sz w:val="22"/>
          <w:szCs w:val="22"/>
        </w:rPr>
        <w:t>cells</w:t>
      </w:r>
      <w:commentRangeEnd w:id="13"/>
      <w:r w:rsidR="00B24297" w:rsidRPr="00226F61">
        <w:rPr>
          <w:rStyle w:val="CommentReference"/>
        </w:rPr>
        <w:commentReference w:id="13"/>
      </w:r>
      <w:r w:rsidR="002E0304" w:rsidRPr="00226F61">
        <w:rPr>
          <w:sz w:val="22"/>
          <w:szCs w:val="22"/>
        </w:rPr>
        <w:t>,</w:t>
      </w:r>
      <w:r w:rsidR="00E3438B" w:rsidRPr="00226F61">
        <w:rPr>
          <w:sz w:val="22"/>
          <w:szCs w:val="22"/>
        </w:rPr>
        <w:t xml:space="preserve"> at varying ages</w:t>
      </w:r>
      <w:r w:rsidR="00D4474B" w:rsidRPr="00226F61">
        <w:rPr>
          <w:sz w:val="22"/>
          <w:szCs w:val="22"/>
        </w:rPr>
        <w:t>.</w:t>
      </w:r>
      <w:r w:rsidR="0060354F" w:rsidRPr="00226F61">
        <w:rPr>
          <w:sz w:val="22"/>
          <w:szCs w:val="22"/>
        </w:rPr>
        <w:t xml:space="preserve"> For the </w:t>
      </w:r>
      <w:r w:rsidR="00FF05BB" w:rsidRPr="00226F61">
        <w:rPr>
          <w:sz w:val="22"/>
          <w:szCs w:val="22"/>
        </w:rPr>
        <w:t xml:space="preserve">basis of producing </w:t>
      </w:r>
      <w:r w:rsidR="00E3438B" w:rsidRPr="00226F61">
        <w:rPr>
          <w:sz w:val="22"/>
          <w:szCs w:val="22"/>
        </w:rPr>
        <w:t>a software solution, I will be looking at the benefits different types of modelling possess</w:t>
      </w:r>
      <w:r w:rsidR="002E0304" w:rsidRPr="00226F61">
        <w:rPr>
          <w:sz w:val="22"/>
          <w:szCs w:val="22"/>
        </w:rPr>
        <w:t>,</w:t>
      </w:r>
      <w:r w:rsidR="00E3438B" w:rsidRPr="00226F61">
        <w:rPr>
          <w:sz w:val="22"/>
          <w:szCs w:val="22"/>
        </w:rPr>
        <w:t xml:space="preserve"> such as Cellular Automata (CA) and Agent Based Modelling (ABM). Then, I’ll be building on top of current software frameworks</w:t>
      </w:r>
      <w:r w:rsidR="002E0304" w:rsidRPr="00226F61">
        <w:rPr>
          <w:sz w:val="22"/>
          <w:szCs w:val="22"/>
        </w:rPr>
        <w:t>,</w:t>
      </w:r>
      <w:r w:rsidR="00E3438B" w:rsidRPr="00226F61">
        <w:rPr>
          <w:sz w:val="22"/>
          <w:szCs w:val="22"/>
        </w:rPr>
        <w:t xml:space="preserve"> which already </w:t>
      </w:r>
      <w:r w:rsidR="002E0304" w:rsidRPr="00226F61">
        <w:rPr>
          <w:sz w:val="22"/>
          <w:szCs w:val="22"/>
        </w:rPr>
        <w:t>provide</w:t>
      </w:r>
      <w:r w:rsidR="00E3438B" w:rsidRPr="00226F61">
        <w:rPr>
          <w:sz w:val="22"/>
          <w:szCs w:val="22"/>
        </w:rPr>
        <w:t xml:space="preserve"> </w:t>
      </w:r>
      <w:r w:rsidR="00BC7ED3" w:rsidRPr="00226F61">
        <w:rPr>
          <w:sz w:val="22"/>
          <w:szCs w:val="22"/>
        </w:rPr>
        <w:t>basic logic</w:t>
      </w:r>
      <w:r w:rsidR="002E0304" w:rsidRPr="00226F61">
        <w:rPr>
          <w:sz w:val="22"/>
          <w:szCs w:val="22"/>
        </w:rPr>
        <w:t>,</w:t>
      </w:r>
      <w:r w:rsidR="00BC7ED3" w:rsidRPr="00226F61">
        <w:rPr>
          <w:sz w:val="22"/>
          <w:szCs w:val="22"/>
        </w:rPr>
        <w:t xml:space="preserve"> by giving the agents and environment differing behaviours.</w:t>
      </w:r>
    </w:p>
    <w:p w14:paraId="3AF72C22" w14:textId="77777777" w:rsidR="00766B1B" w:rsidRPr="00226F61" w:rsidRDefault="007048D0" w:rsidP="00766B1B">
      <w:pPr>
        <w:ind w:left="720"/>
        <w:rPr>
          <w:sz w:val="22"/>
          <w:szCs w:val="28"/>
        </w:rPr>
      </w:pPr>
      <w:r w:rsidRPr="00226F61">
        <w:rPr>
          <w:sz w:val="22"/>
          <w:szCs w:val="28"/>
        </w:rPr>
        <w:t>I’ll be observing the difference between elderly and younger cells to see how much</w:t>
      </w:r>
      <w:r w:rsidR="00766B1B" w:rsidRPr="00226F61">
        <w:rPr>
          <w:sz w:val="22"/>
          <w:szCs w:val="28"/>
        </w:rPr>
        <w:t>, if any, age affects repair time.</w:t>
      </w:r>
    </w:p>
    <w:p w14:paraId="2868F71D" w14:textId="5BC00AE2" w:rsidR="0017567E" w:rsidRPr="00226F61" w:rsidDel="0017567E" w:rsidRDefault="00766B1B">
      <w:pPr>
        <w:ind w:left="720"/>
        <w:rPr>
          <w:del w:id="14" w:author="Harry Cooper" w:date="2017-11-29T15:27:00Z"/>
          <w:sz w:val="22"/>
          <w:szCs w:val="28"/>
        </w:rPr>
      </w:pPr>
      <w:del w:id="15" w:author="D.Walker" w:date="2017-11-28T16:25:00Z">
        <w:r w:rsidRPr="00226F61" w:rsidDel="00B24297">
          <w:rPr>
            <w:sz w:val="22"/>
            <w:szCs w:val="28"/>
          </w:rPr>
          <w:delText xml:space="preserve">Interestingly, </w:delText>
        </w:r>
      </w:del>
      <w:ins w:id="16" w:author="D.Walker" w:date="2017-11-28T16:25:00Z">
        <w:r w:rsidR="00B24297" w:rsidRPr="00226F61">
          <w:rPr>
            <w:sz w:val="22"/>
            <w:szCs w:val="28"/>
          </w:rPr>
          <w:t>T</w:t>
        </w:r>
      </w:ins>
      <w:del w:id="17" w:author="D.Walker" w:date="2017-11-28T16:25:00Z">
        <w:r w:rsidRPr="00226F61" w:rsidDel="00B24297">
          <w:rPr>
            <w:sz w:val="22"/>
            <w:szCs w:val="28"/>
          </w:rPr>
          <w:delText>t</w:delText>
        </w:r>
      </w:del>
      <w:r w:rsidRPr="00226F61">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226F61">
        <w:rPr>
          <w:sz w:val="22"/>
          <w:szCs w:val="28"/>
        </w:rPr>
        <w:t>,</w:t>
      </w:r>
      <w:r w:rsidRPr="00226F61">
        <w:rPr>
          <w:sz w:val="22"/>
          <w:szCs w:val="28"/>
        </w:rPr>
        <w:t xml:space="preserve"> showing the differences in speed and process of the </w:t>
      </w:r>
      <w:commentRangeStart w:id="18"/>
      <w:r w:rsidRPr="00226F61">
        <w:rPr>
          <w:sz w:val="22"/>
          <w:szCs w:val="28"/>
        </w:rPr>
        <w:t>repair</w:t>
      </w:r>
      <w:commentRangeEnd w:id="18"/>
      <w:r w:rsidR="00B24297" w:rsidRPr="00226F61">
        <w:rPr>
          <w:rStyle w:val="CommentReference"/>
        </w:rPr>
        <w:commentReference w:id="18"/>
      </w:r>
      <w:r w:rsidRPr="00226F61">
        <w:rPr>
          <w:sz w:val="22"/>
          <w:szCs w:val="28"/>
        </w:rPr>
        <w:t>.</w:t>
      </w:r>
      <w:ins w:id="19" w:author="Harry Cooper" w:date="2017-11-29T15:40:00Z">
        <w:r w:rsidR="00C45B3E" w:rsidRPr="00226F61">
          <w:rPr>
            <w:sz w:val="22"/>
            <w:szCs w:val="28"/>
          </w:rPr>
          <w:t xml:space="preserve"> It would also be beneficial to model a more realistic vessel shape as the </w:t>
        </w:r>
      </w:ins>
      <w:ins w:id="20" w:author="Harry Cooper" w:date="2017-11-29T15:42:00Z">
        <w:r w:rsidR="00C45B3E" w:rsidRPr="00226F61">
          <w:rPr>
            <w:sz w:val="22"/>
            <w:szCs w:val="28"/>
          </w:rPr>
          <w:t>blood flow turbulence</w:t>
        </w:r>
      </w:ins>
      <w:ins w:id="21" w:author="Harry Cooper" w:date="2017-11-29T15:40:00Z">
        <w:r w:rsidR="00C45B3E" w:rsidRPr="00226F61">
          <w:rPr>
            <w:sz w:val="22"/>
            <w:szCs w:val="28"/>
          </w:rPr>
          <w:t xml:space="preserve"> </w:t>
        </w:r>
      </w:ins>
      <w:ins w:id="22" w:author="Harry Cooper" w:date="2017-11-29T15:42:00Z">
        <w:r w:rsidR="00C45B3E" w:rsidRPr="00226F61">
          <w:rPr>
            <w:sz w:val="22"/>
            <w:szCs w:val="28"/>
          </w:rPr>
          <w:t>has a dramatic effect on healing ability.</w:t>
        </w:r>
      </w:ins>
      <w:del w:id="23" w:author="Harry Cooper" w:date="2017-11-29T15:27:00Z">
        <w:r w:rsidR="007048D0" w:rsidRPr="00226F61" w:rsidDel="0017567E">
          <w:rPr>
            <w:sz w:val="22"/>
            <w:szCs w:val="28"/>
          </w:rPr>
          <w:delText xml:space="preserve"> </w:delText>
        </w:r>
      </w:del>
    </w:p>
    <w:p w14:paraId="05584602" w14:textId="77777777" w:rsidR="007048D0" w:rsidRPr="00226F61" w:rsidRDefault="007048D0">
      <w:pPr>
        <w:ind w:left="720"/>
        <w:pPrChange w:id="24" w:author="Harry Cooper" w:date="2017-11-29T15:27:00Z">
          <w:pPr>
            <w:pStyle w:val="NormalWeb"/>
            <w:spacing w:before="0" w:beforeAutospacing="0" w:after="0" w:afterAutospacing="0"/>
            <w:ind w:left="720"/>
          </w:pPr>
        </w:pPrChange>
      </w:pPr>
    </w:p>
    <w:p w14:paraId="661C0E8A" w14:textId="5E0DAE7E" w:rsidR="00C311B8" w:rsidRPr="00226F61" w:rsidRDefault="00A63D0E" w:rsidP="00410CE8">
      <w:pPr>
        <w:pStyle w:val="NormalWeb"/>
        <w:spacing w:before="0" w:beforeAutospacing="0" w:after="0" w:afterAutospacing="0"/>
        <w:rPr>
          <w:sz w:val="22"/>
          <w:szCs w:val="22"/>
        </w:rPr>
      </w:pPr>
      <w:r w:rsidRPr="00226F61">
        <w:rPr>
          <w:sz w:val="22"/>
          <w:szCs w:val="22"/>
        </w:rPr>
        <w:t> </w:t>
      </w:r>
    </w:p>
    <w:p w14:paraId="354EF55C" w14:textId="0D12B5F7" w:rsidR="00403110" w:rsidRDefault="00410CE8" w:rsidP="00403110">
      <w:pPr>
        <w:pStyle w:val="NormalWeb"/>
        <w:spacing w:before="0" w:beforeAutospacing="0" w:after="0" w:afterAutospacing="0"/>
        <w:rPr>
          <w:color w:val="ED7D31" w:themeColor="accent2"/>
          <w:sz w:val="22"/>
          <w:szCs w:val="22"/>
        </w:rPr>
      </w:pPr>
      <w:r>
        <w:rPr>
          <w:sz w:val="22"/>
          <w:szCs w:val="22"/>
        </w:rPr>
        <w:t>1.3</w:t>
      </w:r>
      <w:r w:rsidR="00A63D0E" w:rsidRPr="00226F61">
        <w:rPr>
          <w:sz w:val="22"/>
          <w:szCs w:val="22"/>
        </w:rPr>
        <w:t> </w:t>
      </w:r>
      <w:r w:rsidR="0071486B" w:rsidRPr="00226F61">
        <w:rPr>
          <w:sz w:val="22"/>
          <w:szCs w:val="22"/>
        </w:rPr>
        <w:t>Summary of Report</w:t>
      </w:r>
    </w:p>
    <w:p w14:paraId="69D71B0F" w14:textId="77777777" w:rsidR="00A2468D" w:rsidRPr="00406F23" w:rsidRDefault="00403110" w:rsidP="00403110">
      <w:pPr>
        <w:pStyle w:val="NormalWeb"/>
        <w:spacing w:before="0" w:beforeAutospacing="0" w:after="0" w:afterAutospacing="0"/>
        <w:ind w:left="720"/>
        <w:rPr>
          <w:sz w:val="22"/>
          <w:szCs w:val="22"/>
        </w:rPr>
      </w:pPr>
      <w:r>
        <w:rPr>
          <w:color w:val="ED7D31" w:themeColor="accent2"/>
          <w:sz w:val="22"/>
          <w:szCs w:val="22"/>
        </w:rPr>
        <w:br/>
      </w: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Pr="003A7DDE" w:rsidRDefault="00A2468D" w:rsidP="00403110">
      <w:pPr>
        <w:pStyle w:val="NormalWeb"/>
        <w:spacing w:before="0" w:beforeAutospacing="0" w:after="0" w:afterAutospacing="0"/>
        <w:ind w:left="72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03155E87" w14:textId="4C137466" w:rsidR="00C311B8" w:rsidRPr="00226F61" w:rsidRDefault="00DD2494">
      <w:pPr>
        <w:rPr>
          <w:b/>
        </w:rPr>
      </w:pPr>
      <w:r w:rsidRPr="00226F61">
        <w:rPr>
          <w:b/>
        </w:rPr>
        <w:t xml:space="preserve">2 </w:t>
      </w:r>
      <w:r w:rsidR="0049568A" w:rsidRPr="00226F61">
        <w:rPr>
          <w:b/>
        </w:rPr>
        <w:t>Literature Review</w:t>
      </w:r>
    </w:p>
    <w:p w14:paraId="50858CFA" w14:textId="77777777" w:rsidR="007F3A5D" w:rsidRPr="00226F61" w:rsidRDefault="007F3A5D"/>
    <w:p w14:paraId="29F51D4B" w14:textId="5AC58599" w:rsidR="008E65F6" w:rsidRPr="00226F61" w:rsidRDefault="00816C4C" w:rsidP="00346BE7">
      <w:pPr>
        <w:ind w:left="720"/>
        <w:rPr>
          <w:color w:val="ED7D31" w:themeColor="accent2"/>
          <w:sz w:val="22"/>
          <w:szCs w:val="22"/>
        </w:rPr>
      </w:pPr>
      <w:r w:rsidRPr="00226F61">
        <w:rPr>
          <w:sz w:val="22"/>
          <w:szCs w:val="22"/>
        </w:rPr>
        <w:lastRenderedPageBreak/>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226F61" w:rsidRDefault="00DD2494" w:rsidP="00CD4455">
      <w:pPr>
        <w:rPr>
          <w:sz w:val="22"/>
          <w:szCs w:val="22"/>
        </w:rPr>
      </w:pPr>
      <w:r w:rsidRPr="00226F61">
        <w:rPr>
          <w:sz w:val="22"/>
          <w:szCs w:val="22"/>
        </w:rPr>
        <w:t xml:space="preserve">2.1 </w:t>
      </w:r>
      <w:r w:rsidR="0071486B" w:rsidRPr="00226F61">
        <w:rPr>
          <w:sz w:val="22"/>
          <w:szCs w:val="22"/>
        </w:rPr>
        <w:t>The Endothelial Cell Cycle</w:t>
      </w:r>
    </w:p>
    <w:p w14:paraId="67B439E6" w14:textId="77777777" w:rsidR="008E65F6" w:rsidRPr="00226F61" w:rsidRDefault="008E65F6" w:rsidP="00CD4455">
      <w:pPr>
        <w:rPr>
          <w:sz w:val="22"/>
          <w:szCs w:val="22"/>
        </w:rPr>
      </w:pPr>
    </w:p>
    <w:p w14:paraId="1D2795EA" w14:textId="10A113D5" w:rsidR="00AF2155" w:rsidRPr="00226F61" w:rsidRDefault="008E65F6" w:rsidP="008E65F6">
      <w:pPr>
        <w:ind w:left="720"/>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8E65F6">
      <w:pPr>
        <w:ind w:left="720"/>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B575D1">
      <w:pPr>
        <w:ind w:left="720"/>
        <w:rPr>
          <w:sz w:val="22"/>
          <w:szCs w:val="22"/>
        </w:rPr>
      </w:pPr>
      <w:commentRangeStart w:id="25"/>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commentRangeEnd w:id="25"/>
      <w:r w:rsidR="00057517" w:rsidRPr="00226F61">
        <w:rPr>
          <w:rStyle w:val="CommentReference"/>
          <w:highlight w:val="yellow"/>
        </w:rPr>
        <w:commentReference w:id="25"/>
      </w:r>
    </w:p>
    <w:p w14:paraId="16932D8A" w14:textId="27BD5A01" w:rsidR="00AF2155" w:rsidRPr="00226F61" w:rsidRDefault="00B575D1" w:rsidP="00B575D1">
      <w:pPr>
        <w:ind w:left="720"/>
        <w:rPr>
          <w:sz w:val="22"/>
          <w:szCs w:val="22"/>
        </w:rPr>
      </w:pPr>
      <w:r w:rsidRPr="00226F61">
        <w:rPr>
          <w:sz w:val="22"/>
          <w:szCs w:val="22"/>
        </w:rPr>
        <w:t xml:space="preserve">However, </w:t>
      </w:r>
      <w:commentRangeStart w:id="26"/>
      <w:r w:rsidRPr="00226F61">
        <w:rPr>
          <w:sz w:val="22"/>
          <w:szCs w:val="22"/>
        </w:rPr>
        <w:t xml:space="preserve">for ECs </w:t>
      </w:r>
      <w:commentRangeEnd w:id="26"/>
      <w:r w:rsidR="00057517" w:rsidRPr="00226F61">
        <w:rPr>
          <w:rStyle w:val="CommentReference"/>
        </w:rPr>
        <w:commentReference w:id="26"/>
      </w:r>
      <w:r w:rsidRPr="00226F61">
        <w:rPr>
          <w:sz w:val="22"/>
          <w:szCs w:val="22"/>
        </w:rPr>
        <w:t>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w:t>
      </w:r>
      <w:commentRangeStart w:id="27"/>
      <w:r w:rsidR="001434BE" w:rsidRPr="00226F61">
        <w:rPr>
          <w:sz w:val="22"/>
          <w:szCs w:val="22"/>
        </w:rPr>
        <w:t>cycle [</w:t>
      </w:r>
      <w:r w:rsidR="00483244" w:rsidRPr="00226F61">
        <w:rPr>
          <w:sz w:val="22"/>
          <w:szCs w:val="22"/>
        </w:rPr>
        <w:t>4</w:t>
      </w:r>
      <w:r w:rsidR="001434BE" w:rsidRPr="00226F61">
        <w:rPr>
          <w:sz w:val="22"/>
          <w:szCs w:val="22"/>
        </w:rPr>
        <w:t xml:space="preserve">]. </w:t>
      </w:r>
      <w:commentRangeEnd w:id="27"/>
      <w:r w:rsidR="00F65495" w:rsidRPr="00226F61">
        <w:rPr>
          <w:rStyle w:val="CommentReference"/>
        </w:rPr>
        <w:commentReference w:id="27"/>
      </w:r>
      <w:r w:rsidR="001434BE" w:rsidRPr="00226F61">
        <w:rPr>
          <w:sz w:val="22"/>
          <w:szCs w:val="22"/>
        </w:rPr>
        <w:t xml:space="preserve">However, if the EC stays in the quiescent </w:t>
      </w:r>
      <w:r w:rsidR="001434BE" w:rsidRPr="00226F61">
        <w:rPr>
          <w:sz w:val="22"/>
          <w:szCs w:val="22"/>
        </w:rPr>
        <w:lastRenderedPageBreak/>
        <w:t>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B575D1">
      <w:pPr>
        <w:ind w:left="720"/>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226F61" w:rsidRDefault="00DD2494" w:rsidP="004110B2">
      <w:pPr>
        <w:rPr>
          <w:sz w:val="22"/>
          <w:szCs w:val="22"/>
          <w:lang w:eastAsia="en-US"/>
        </w:rPr>
      </w:pPr>
      <w:r w:rsidRPr="00226F61">
        <w:rPr>
          <w:szCs w:val="22"/>
        </w:rPr>
        <w:t xml:space="preserve">2.2 </w:t>
      </w:r>
      <w:ins w:id="29" w:author="Harry Cooper" w:date="2017-11-29T15:23:00Z">
        <w:r w:rsidR="00B77936" w:rsidRPr="00226F61">
          <w:rPr>
            <w:szCs w:val="22"/>
          </w:rPr>
          <w:t>Ageing</w:t>
        </w:r>
      </w:ins>
    </w:p>
    <w:p w14:paraId="5CBA7330" w14:textId="77777777" w:rsidR="00B851D2" w:rsidRPr="00226F61" w:rsidRDefault="00B851D2" w:rsidP="00B851D2">
      <w:pPr>
        <w:rPr>
          <w:ins w:id="30" w:author="Harry Cooper" w:date="2017-11-29T15:23:00Z"/>
          <w:color w:val="ED7D31" w:themeColor="accent2"/>
          <w:sz w:val="22"/>
          <w:szCs w:val="22"/>
          <w:rPrChange w:id="31" w:author="Harry Cooper" w:date="2017-11-29T15:23:00Z">
            <w:rPr>
              <w:ins w:id="32" w:author="Harry Cooper" w:date="2017-11-29T15:23:00Z"/>
            </w:rPr>
          </w:rPrChange>
        </w:rPr>
      </w:pPr>
    </w:p>
    <w:p w14:paraId="3305C2A2" w14:textId="0AAB610D" w:rsidR="00B77936" w:rsidRDefault="006E1F51" w:rsidP="006E1F51">
      <w:pPr>
        <w:ind w:left="720"/>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650688D9" w:rsidR="00292AA9" w:rsidRPr="00B44902" w:rsidRDefault="00321BB9" w:rsidP="00212FCB">
      <w:pPr>
        <w:ind w:left="720"/>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212FCB" w:rsidRPr="00B44902">
        <w:rPr>
          <w:sz w:val="22"/>
          <w:szCs w:val="22"/>
        </w:rPr>
        <w:t>include: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experiments.</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226F61" w:rsidRDefault="00DD2494">
      <w:r w:rsidRPr="00226F61">
        <w:t xml:space="preserve">2.3 </w:t>
      </w:r>
      <w:r w:rsidR="0071486B" w:rsidRPr="00226F61">
        <w:t>Senescent Cells</w:t>
      </w:r>
    </w:p>
    <w:p w14:paraId="3A43F655" w14:textId="77777777" w:rsidR="00CD4455" w:rsidRPr="00226F61" w:rsidRDefault="00CD4455"/>
    <w:p w14:paraId="4D43BB6C" w14:textId="424CBAAA" w:rsidR="00901A3B" w:rsidRPr="00226F61" w:rsidRDefault="00901A3B" w:rsidP="00C61384">
      <w:pPr>
        <w:ind w:left="720"/>
        <w:rPr>
          <w:sz w:val="22"/>
          <w:szCs w:val="22"/>
        </w:rPr>
      </w:pPr>
      <w:r w:rsidRPr="00226F61">
        <w:rPr>
          <w:sz w:val="22"/>
          <w:szCs w:val="22"/>
        </w:rPr>
        <w:t xml:space="preserve">It has been noted </w:t>
      </w:r>
      <w:r w:rsidR="00F01637" w:rsidRPr="00226F61">
        <w:rPr>
          <w:sz w:val="22"/>
          <w:szCs w:val="22"/>
        </w:rPr>
        <w:t xml:space="preserve">the senescent ECs have several characteristics which differ them from normal ECs. </w:t>
      </w:r>
      <w:r w:rsidR="004F2D86">
        <w:rPr>
          <w:sz w:val="22"/>
          <w:szCs w:val="22"/>
        </w:rPr>
        <w:t>Firstly</w:t>
      </w:r>
      <w:ins w:id="33" w:author="Harry Cooper" w:date="2017-11-29T15:32:00Z">
        <w:r w:rsidR="00BD74DE" w:rsidRPr="00226F61">
          <w:rPr>
            <w:sz w:val="22"/>
            <w:szCs w:val="22"/>
          </w:rPr>
          <w:t xml:space="preserve">, they are unable to undergo mitosis </w:t>
        </w:r>
      </w:ins>
      <w:r w:rsidR="001B1C83" w:rsidRPr="00226F61">
        <w:rPr>
          <w:sz w:val="22"/>
          <w:szCs w:val="22"/>
        </w:rPr>
        <w:t>and h</w:t>
      </w:r>
      <w:r w:rsidR="001B1C83" w:rsidRPr="0078550B">
        <w:rPr>
          <w:sz w:val="22"/>
          <w:szCs w:val="22"/>
        </w:rPr>
        <w:t>ave a turnover rate of around 3 years [</w:t>
      </w:r>
      <w:r w:rsidR="0078550B" w:rsidRPr="0078550B">
        <w:rPr>
          <w:sz w:val="22"/>
          <w:szCs w:val="22"/>
        </w:rPr>
        <w:t>8</w:t>
      </w:r>
      <w:r w:rsidR="001B1C83" w:rsidRPr="0078550B">
        <w:rPr>
          <w:sz w:val="22"/>
          <w:szCs w:val="22"/>
        </w:rPr>
        <w:t>]</w:t>
      </w:r>
      <w:ins w:id="34" w:author="Harry Cooper" w:date="2017-11-29T15:32:00Z">
        <w:r w:rsidR="00BD74DE" w:rsidRPr="0078550B">
          <w:rPr>
            <w:sz w:val="22"/>
            <w:szCs w:val="22"/>
          </w:rPr>
          <w:t xml:space="preserve">, </w:t>
        </w:r>
      </w:ins>
      <w:ins w:id="35" w:author="Harry Cooper" w:date="2017-11-29T15:33:00Z">
        <w:r w:rsidR="00BD74DE" w:rsidRPr="0078550B">
          <w:rPr>
            <w:sz w:val="22"/>
            <w:szCs w:val="22"/>
          </w:rPr>
          <w:t>t</w:t>
        </w:r>
      </w:ins>
      <w:del w:id="36" w:author="Harry Cooper" w:date="2017-11-29T15:33:00Z">
        <w:r w:rsidR="00F01637" w:rsidRPr="0078550B" w:rsidDel="00BD74DE">
          <w:rPr>
            <w:sz w:val="22"/>
            <w:szCs w:val="22"/>
          </w:rPr>
          <w:delText>T</w:delText>
        </w:r>
      </w:del>
      <w:r w:rsidR="00F01637" w:rsidRPr="0078550B">
        <w:rPr>
          <w:sz w:val="22"/>
          <w:szCs w:val="22"/>
        </w:rPr>
        <w:t xml:space="preserve">hey </w:t>
      </w:r>
      <w:del w:id="37" w:author="Harry Cooper" w:date="2017-11-29T15:33:00Z">
        <w:r w:rsidR="00F01637" w:rsidRPr="0078550B" w:rsidDel="00BD74DE">
          <w:rPr>
            <w:sz w:val="22"/>
            <w:szCs w:val="22"/>
          </w:rPr>
          <w:delText>tend to be more</w:delText>
        </w:r>
      </w:del>
      <w:ins w:id="38" w:author="Harry Cooper" w:date="2017-11-29T15:33:00Z">
        <w:r w:rsidR="00BD74DE" w:rsidRPr="0078550B">
          <w:rPr>
            <w:sz w:val="22"/>
            <w:szCs w:val="22"/>
          </w:rPr>
          <w:t>become</w:t>
        </w:r>
      </w:ins>
      <w:r w:rsidR="00F01637" w:rsidRPr="0078550B">
        <w:rPr>
          <w:sz w:val="22"/>
          <w:szCs w:val="22"/>
        </w:rPr>
        <w:t xml:space="preserve"> enlarged</w:t>
      </w:r>
      <w:ins w:id="39" w:author="Harry Cooper" w:date="2017-11-29T15:32:00Z">
        <w:r w:rsidR="00BD74DE" w:rsidRPr="0078550B">
          <w:rPr>
            <w:sz w:val="22"/>
            <w:szCs w:val="22"/>
          </w:rPr>
          <w:t xml:space="preserve"> </w:t>
        </w:r>
      </w:ins>
      <w:ins w:id="40" w:author="Harry Cooper" w:date="2017-11-29T15:33:00Z">
        <w:r w:rsidR="00BD74DE" w:rsidRPr="0078550B">
          <w:rPr>
            <w:sz w:val="22"/>
            <w:szCs w:val="22"/>
          </w:rPr>
          <w:t xml:space="preserve">after entering this state </w:t>
        </w:r>
      </w:ins>
      <w:del w:id="41" w:author="Harry Cooper" w:date="2017-11-29T15:32:00Z">
        <w:r w:rsidR="00F01637" w:rsidRPr="0078550B" w:rsidDel="00BD74DE">
          <w:rPr>
            <w:sz w:val="22"/>
            <w:szCs w:val="22"/>
          </w:rPr>
          <w:delText xml:space="preserve">, </w:delText>
        </w:r>
        <w:commentRangeStart w:id="42"/>
        <w:r w:rsidR="00F01637" w:rsidRPr="0078550B" w:rsidDel="00BD74DE">
          <w:rPr>
            <w:sz w:val="22"/>
            <w:szCs w:val="22"/>
          </w:rPr>
          <w:delText>express higher levels of p53 and display high SA-</w:delText>
        </w:r>
        <w:r w:rsidR="00F01637" w:rsidRPr="0078550B" w:rsidDel="00BD74DE">
          <w:rPr>
            <w:sz w:val="22"/>
            <w:szCs w:val="22"/>
          </w:rPr>
          <w:sym w:font="Symbol" w:char="F062"/>
        </w:r>
        <w:r w:rsidR="00F01637" w:rsidRPr="0078550B" w:rsidDel="00BD74DE">
          <w:rPr>
            <w:sz w:val="22"/>
            <w:szCs w:val="22"/>
          </w:rPr>
          <w:delText>-gal activity</w:delText>
        </w:r>
        <w:commentRangeEnd w:id="42"/>
        <w:r w:rsidR="00807C12" w:rsidRPr="0078550B" w:rsidDel="00BD74DE">
          <w:rPr>
            <w:rStyle w:val="CommentReference"/>
            <w:sz w:val="22"/>
            <w:szCs w:val="22"/>
          </w:rPr>
          <w:commentReference w:id="42"/>
        </w:r>
        <w:r w:rsidR="00F01637" w:rsidRPr="0078550B" w:rsidDel="00BD74DE">
          <w:rPr>
            <w:sz w:val="22"/>
            <w:szCs w:val="22"/>
          </w:rPr>
          <w:delText xml:space="preserve"> </w:delText>
        </w:r>
      </w:del>
      <w:r w:rsidR="00F01637" w:rsidRPr="0078550B">
        <w:rPr>
          <w:sz w:val="22"/>
          <w:szCs w:val="22"/>
        </w:rPr>
        <w:t>[</w:t>
      </w:r>
      <w:r w:rsidR="005E01C0" w:rsidRPr="0078550B">
        <w:rPr>
          <w:sz w:val="22"/>
          <w:szCs w:val="22"/>
        </w:rPr>
        <w:t>1</w:t>
      </w:r>
      <w:r w:rsidR="0078550B" w:rsidRPr="0078550B">
        <w:rPr>
          <w:sz w:val="22"/>
          <w:szCs w:val="22"/>
        </w:rPr>
        <w:t>4</w:t>
      </w:r>
      <w:r w:rsidR="005E01C0" w:rsidRPr="0078550B">
        <w:rPr>
          <w:sz w:val="22"/>
          <w:szCs w:val="22"/>
        </w:rPr>
        <w:t>]</w:t>
      </w:r>
      <w:ins w:id="43" w:author="Harry Cooper" w:date="2017-11-29T15:33:00Z">
        <w:r w:rsidR="00BD74DE" w:rsidRPr="0078550B">
          <w:rPr>
            <w:sz w:val="22"/>
            <w:szCs w:val="22"/>
          </w:rPr>
          <w:t xml:space="preserve"> and slow down surrounding ECs</w:t>
        </w:r>
      </w:ins>
      <w:r w:rsidR="00F01637" w:rsidRPr="0078550B">
        <w:rPr>
          <w:sz w:val="22"/>
          <w:szCs w:val="22"/>
        </w:rPr>
        <w:t xml:space="preserve">. </w:t>
      </w:r>
      <w:r w:rsidR="008C2109" w:rsidRPr="0078550B">
        <w:rPr>
          <w:sz w:val="22"/>
          <w:szCs w:val="22"/>
        </w:rPr>
        <w:t xml:space="preserve">Warboys </w:t>
      </w:r>
      <w:r w:rsidR="00284FF0" w:rsidRPr="0078550B">
        <w:rPr>
          <w:sz w:val="22"/>
          <w:szCs w:val="22"/>
        </w:rPr>
        <w:t>[</w:t>
      </w:r>
      <w:r w:rsidR="00824EA5" w:rsidRPr="0078550B">
        <w:rPr>
          <w:sz w:val="22"/>
          <w:szCs w:val="22"/>
        </w:rPr>
        <w:t>1</w:t>
      </w:r>
      <w:r w:rsidR="0078550B" w:rsidRPr="0078550B">
        <w:rPr>
          <w:sz w:val="22"/>
          <w:szCs w:val="22"/>
        </w:rPr>
        <w:t>4</w:t>
      </w:r>
      <w:r w:rsidR="00284FF0" w:rsidRPr="0078550B">
        <w:rPr>
          <w:sz w:val="22"/>
          <w:szCs w:val="22"/>
        </w:rPr>
        <w:t xml:space="preserve">] </w:t>
      </w:r>
      <w:r w:rsidR="00B07872" w:rsidRPr="0078550B">
        <w:rPr>
          <w:sz w:val="22"/>
          <w:szCs w:val="22"/>
        </w:rPr>
        <w:t>states</w:t>
      </w:r>
      <w:r w:rsidR="008C2109" w:rsidRPr="0078550B">
        <w:rPr>
          <w:sz w:val="22"/>
          <w:szCs w:val="22"/>
        </w:rPr>
        <w:t xml:space="preserve"> that senescent ECs could be the main contributor an</w:t>
      </w:r>
      <w:r w:rsidR="00B07872" w:rsidRPr="0078550B">
        <w:rPr>
          <w:sz w:val="22"/>
          <w:szCs w:val="22"/>
        </w:rPr>
        <w:t xml:space="preserve">d initiator of atherosclerosis, they go onto suggest that due to the size of the senescent ECs, there is a detrimental </w:t>
      </w:r>
      <w:r w:rsidR="00B07872" w:rsidRPr="00226F61">
        <w:rPr>
          <w:sz w:val="22"/>
          <w:szCs w:val="22"/>
        </w:rPr>
        <w:t xml:space="preserve">effect to the speeds of </w:t>
      </w:r>
      <w:r w:rsidR="00B07872">
        <w:rPr>
          <w:sz w:val="22"/>
          <w:szCs w:val="22"/>
        </w:rPr>
        <w:t>the</w:t>
      </w:r>
      <w:r w:rsidR="00B07872" w:rsidRPr="00226F61">
        <w:rPr>
          <w:sz w:val="22"/>
          <w:szCs w:val="22"/>
        </w:rPr>
        <w:t xml:space="preserve"> neighbouring cells, acting as a </w:t>
      </w:r>
      <w:r w:rsidR="00B07872">
        <w:rPr>
          <w:sz w:val="22"/>
          <w:szCs w:val="22"/>
        </w:rPr>
        <w:t>barrier</w:t>
      </w:r>
      <w:r w:rsidR="00B07872" w:rsidRPr="00226F61">
        <w:rPr>
          <w:sz w:val="22"/>
          <w:szCs w:val="22"/>
        </w:rPr>
        <w:t xml:space="preserve"> and slowing them down. This can hinder wound healing as it will take longer for healthy mitotic ECs to fill the gap</w:t>
      </w:r>
      <w:r w:rsidR="009D276A">
        <w:rPr>
          <w:sz w:val="22"/>
          <w:szCs w:val="22"/>
        </w:rPr>
        <w:t xml:space="preserve"> and can lead to health problems such as thrombosis</w:t>
      </w:r>
      <w:r w:rsidR="00B07872" w:rsidRPr="00226F61">
        <w:rPr>
          <w:sz w:val="22"/>
          <w:szCs w:val="22"/>
        </w:rPr>
        <w:t>. As mentioned above, there’s is also an increase in the number of senescent cells over time</w:t>
      </w:r>
      <w:r w:rsidR="00C61384">
        <w:rPr>
          <w:sz w:val="22"/>
          <w:szCs w:val="22"/>
        </w:rPr>
        <w:t xml:space="preserve"> due to the Hayflick limit</w:t>
      </w:r>
      <w:r w:rsidR="00B07872" w:rsidRPr="00226F61">
        <w:rPr>
          <w:sz w:val="22"/>
          <w:szCs w:val="22"/>
        </w:rPr>
        <w:t xml:space="preserve">, therefore I expect my model to show that </w:t>
      </w:r>
      <w:r w:rsidR="00C61384">
        <w:rPr>
          <w:sz w:val="22"/>
          <w:szCs w:val="22"/>
        </w:rPr>
        <w:t>as</w:t>
      </w:r>
      <w:r w:rsidR="00B07872" w:rsidRPr="00226F61">
        <w:rPr>
          <w:sz w:val="22"/>
          <w:szCs w:val="22"/>
        </w:rPr>
        <w:t xml:space="preserve"> age</w:t>
      </w:r>
      <w:r w:rsidR="00C61384">
        <w:rPr>
          <w:sz w:val="22"/>
          <w:szCs w:val="22"/>
        </w:rPr>
        <w:t xml:space="preserve"> increases</w:t>
      </w:r>
      <w:r w:rsidR="00B07872" w:rsidRPr="00226F61">
        <w:rPr>
          <w:sz w:val="22"/>
          <w:szCs w:val="22"/>
        </w:rPr>
        <w:t xml:space="preserve">, it takes longer for </w:t>
      </w:r>
      <w:r w:rsidR="00C61384">
        <w:rPr>
          <w:sz w:val="22"/>
          <w:szCs w:val="22"/>
        </w:rPr>
        <w:t>the</w:t>
      </w:r>
      <w:r w:rsidR="00B07872" w:rsidRPr="00226F61">
        <w:rPr>
          <w:sz w:val="22"/>
          <w:szCs w:val="22"/>
        </w:rPr>
        <w:t xml:space="preserve"> wounds to heal.</w:t>
      </w:r>
    </w:p>
    <w:p w14:paraId="582FF694" w14:textId="4FBDCC51" w:rsidR="000552EF" w:rsidRPr="00226F61" w:rsidDel="00B77936" w:rsidRDefault="000552EF" w:rsidP="001B1C83">
      <w:pPr>
        <w:rPr>
          <w:del w:id="44" w:author="Harry Cooper" w:date="2017-11-29T15:23:00Z"/>
        </w:rPr>
      </w:pPr>
      <w:commentRangeStart w:id="45"/>
      <w:del w:id="46" w:author="Harry Cooper" w:date="2017-11-29T15:23:00Z">
        <w:r w:rsidRPr="00226F61" w:rsidDel="00B77936">
          <w:delText>Environment</w:delText>
        </w:r>
        <w:commentRangeEnd w:id="45"/>
        <w:r w:rsidR="00F65495" w:rsidRPr="00226F61" w:rsidDel="00B77936">
          <w:rPr>
            <w:rStyle w:val="CommentReference"/>
          </w:rPr>
          <w:commentReference w:id="45"/>
        </w:r>
        <w:r w:rsidRPr="00226F61" w:rsidDel="00B77936">
          <w:delText>:</w:delText>
        </w:r>
      </w:del>
    </w:p>
    <w:p w14:paraId="3104400E" w14:textId="1B11B815" w:rsidR="001E297F" w:rsidRPr="00226F61" w:rsidDel="00B77936" w:rsidRDefault="001E297F">
      <w:pPr>
        <w:rPr>
          <w:del w:id="47" w:author="Harry Cooper" w:date="2017-11-29T15:23:00Z"/>
        </w:rPr>
      </w:pPr>
      <w:del w:id="48" w:author="Harry Cooper" w:date="2017-11-29T15:23:00Z">
        <w:r w:rsidRPr="00226F61" w:rsidDel="00B77936">
          <w:tab/>
        </w:r>
      </w:del>
    </w:p>
    <w:p w14:paraId="0B1A33FA" w14:textId="59826543" w:rsidR="001E297F" w:rsidRPr="00226F61" w:rsidDel="00B77936" w:rsidRDefault="001E297F" w:rsidP="001E297F">
      <w:pPr>
        <w:ind w:left="720"/>
        <w:rPr>
          <w:del w:id="49" w:author="Harry Cooper" w:date="2017-11-29T15:23:00Z"/>
        </w:rPr>
      </w:pPr>
      <w:del w:id="50" w:author="Harry Cooper" w:date="2017-11-29T15:23:00Z">
        <w:r w:rsidRPr="00226F61" w:rsidDel="00B77936">
          <w:delText xml:space="preserve">The type of environment that is most interesting to us is that involving low sheer </w:delText>
        </w:r>
      </w:del>
      <w:ins w:id="51" w:author="D.Walker" w:date="2017-11-28T16:47:00Z">
        <w:del w:id="52" w:author="Harry Cooper" w:date="2017-11-29T15:23:00Z">
          <w:r w:rsidR="00807C12" w:rsidRPr="00226F61" w:rsidDel="00B77936">
            <w:delText xml:space="preserve">shear </w:delText>
          </w:r>
        </w:del>
      </w:ins>
      <w:del w:id="53" w:author="Harry Cooper" w:date="2017-11-29T15:23:00Z">
        <w:r w:rsidRPr="00226F61" w:rsidDel="00B77936">
          <w:delText>stress.</w:delText>
        </w:r>
      </w:del>
    </w:p>
    <w:p w14:paraId="12BCC2DB" w14:textId="550A3715" w:rsidR="00133275" w:rsidRPr="00226F61" w:rsidDel="00B77936" w:rsidRDefault="00133275" w:rsidP="00133275">
      <w:pPr>
        <w:pStyle w:val="ListParagraph"/>
        <w:numPr>
          <w:ilvl w:val="0"/>
          <w:numId w:val="3"/>
        </w:numPr>
        <w:rPr>
          <w:del w:id="54" w:author="Harry Cooper" w:date="2017-11-29T15:23:00Z"/>
          <w:rFonts w:ascii="Times New Roman" w:hAnsi="Times New Roman" w:cs="Times New Roman"/>
        </w:rPr>
      </w:pPr>
      <w:del w:id="55" w:author="Harry Cooper" w:date="2017-11-29T15:23:00Z">
        <w:r w:rsidRPr="00226F61" w:rsidDel="00B77936">
          <w:rPr>
            <w:rFonts w:ascii="Times New Roman" w:hAnsi="Times New Roman" w:cs="Times New Roman"/>
          </w:rPr>
          <w:delText>- Environment within Blood Vessel&lt;?&gt;</w:delText>
        </w:r>
      </w:del>
    </w:p>
    <w:p w14:paraId="1D0D66C8" w14:textId="2B767C17" w:rsidR="00133275" w:rsidRPr="00226F61" w:rsidDel="00B77936" w:rsidRDefault="00133275" w:rsidP="00133275">
      <w:pPr>
        <w:pStyle w:val="NormalWeb"/>
        <w:numPr>
          <w:ilvl w:val="0"/>
          <w:numId w:val="3"/>
        </w:numPr>
        <w:spacing w:before="0" w:beforeAutospacing="0" w:after="0" w:afterAutospacing="0"/>
        <w:rPr>
          <w:del w:id="56" w:author="Harry Cooper" w:date="2017-11-29T15:23:00Z"/>
          <w:sz w:val="22"/>
          <w:szCs w:val="22"/>
        </w:rPr>
      </w:pPr>
      <w:del w:id="57" w:author="Harry Cooper" w:date="2017-11-29T15:23:00Z">
        <w:r w:rsidRPr="00226F61" w:rsidDel="00B77936">
          <w:rPr>
            <w:sz w:val="22"/>
            <w:szCs w:val="22"/>
          </w:rPr>
          <w:delText>Low Sheer Stress &lt;?&gt;</w:delText>
        </w:r>
      </w:del>
    </w:p>
    <w:p w14:paraId="37D4128A" w14:textId="3AEAE709" w:rsidR="00591489" w:rsidRPr="00226F61" w:rsidDel="00B77936" w:rsidRDefault="00591489" w:rsidP="00591489">
      <w:pPr>
        <w:pStyle w:val="ListParagraph"/>
        <w:numPr>
          <w:ilvl w:val="0"/>
          <w:numId w:val="3"/>
        </w:numPr>
        <w:rPr>
          <w:del w:id="58" w:author="Harry Cooper" w:date="2017-11-29T15:23:00Z"/>
          <w:rFonts w:ascii="Times New Roman" w:hAnsi="Times New Roman" w:cs="Times New Roman"/>
        </w:rPr>
      </w:pPr>
      <w:del w:id="59" w:author="Harry Cooper" w:date="2017-11-29T15:23:00Z">
        <w:r w:rsidRPr="00226F61" w:rsidDel="00B77936">
          <w:rPr>
            <w:rFonts w:ascii="Times New Roman" w:hAnsi="Times New Roman" w:cs="Times New Roman"/>
          </w:rPr>
          <w:delText>Physiological environment within blood vessel</w:delText>
        </w:r>
      </w:del>
    </w:p>
    <w:p w14:paraId="43136934" w14:textId="32CCB62A" w:rsidR="000552EF" w:rsidRPr="00226F61" w:rsidRDefault="00591489">
      <w:del w:id="60" w:author="Harry Cooper" w:date="2017-11-29T15:23:00Z">
        <w:r w:rsidRPr="00226F61" w:rsidDel="00B77936">
          <w:delText>Assuming physiological Ca2+ levels</w:delText>
        </w:r>
      </w:del>
    </w:p>
    <w:p w14:paraId="1DF31042" w14:textId="70E928E4" w:rsidR="00133275" w:rsidRPr="00226F61" w:rsidRDefault="00DD2494">
      <w:r w:rsidRPr="00226F61">
        <w:t xml:space="preserve">2.4 </w:t>
      </w:r>
      <w:r w:rsidR="0071486B" w:rsidRPr="00226F61">
        <w:t>Atheroprone Sites</w:t>
      </w:r>
    </w:p>
    <w:p w14:paraId="10C36F9F" w14:textId="77777777" w:rsidR="00133275" w:rsidRPr="00226F61" w:rsidRDefault="00133275"/>
    <w:p w14:paraId="10FE37F9" w14:textId="4779DCC0" w:rsidR="00857AB7" w:rsidRPr="00226F61" w:rsidRDefault="00857AB7" w:rsidP="00BE672F">
      <w:pPr>
        <w:ind w:left="720"/>
        <w:rPr>
          <w:sz w:val="22"/>
          <w:szCs w:val="22"/>
        </w:rPr>
      </w:pPr>
      <w:r w:rsidRPr="00226F61">
        <w:rPr>
          <w:sz w:val="22"/>
          <w:szCs w:val="22"/>
        </w:rPr>
        <w:t>Not all ECs within our blood vessel have</w:t>
      </w:r>
      <w:r w:rsidR="00726DB1" w:rsidRPr="00226F61">
        <w:rPr>
          <w:sz w:val="22"/>
          <w:szCs w:val="22"/>
        </w:rPr>
        <w:t xml:space="preserve"> the same </w:t>
      </w:r>
      <w:del w:id="61" w:author="D.Walker" w:date="2017-11-28T16:48:00Z">
        <w:r w:rsidR="00726DB1" w:rsidRPr="00226F61" w:rsidDel="00807C12">
          <w:rPr>
            <w:sz w:val="22"/>
            <w:szCs w:val="22"/>
          </w:rPr>
          <w:delText xml:space="preserve">physiology </w:delText>
        </w:r>
      </w:del>
      <w:ins w:id="62"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be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commentRangeStart w:id="63"/>
      <w:r w:rsidR="002355DD" w:rsidRPr="0078550B">
        <w:rPr>
          <w:sz w:val="22"/>
          <w:szCs w:val="22"/>
        </w:rPr>
        <w:t xml:space="preserve"> </w:t>
      </w:r>
      <w:commentRangeEnd w:id="63"/>
      <w:r w:rsidR="00807C12" w:rsidRPr="0078550B">
        <w:rPr>
          <w:rStyle w:val="CommentReference"/>
          <w:sz w:val="22"/>
          <w:szCs w:val="22"/>
        </w:rPr>
        <w:commentReference w:id="63"/>
      </w:r>
      <w:r w:rsidR="002355DD" w:rsidRPr="0078550B">
        <w:rPr>
          <w:sz w:val="22"/>
          <w:szCs w:val="22"/>
        </w:rPr>
        <w:t>[1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78AA5446" w:rsidR="00933DAB" w:rsidRPr="00226F61" w:rsidRDefault="00933DAB" w:rsidP="00BE672F">
      <w:pPr>
        <w:ind w:left="720"/>
        <w:rPr>
          <w:sz w:val="22"/>
          <w:szCs w:val="22"/>
        </w:rPr>
      </w:pPr>
      <w:r w:rsidRPr="00226F61">
        <w:rPr>
          <w:sz w:val="22"/>
          <w:szCs w:val="22"/>
        </w:rPr>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5344D63B" w14:textId="77777777" w:rsidR="00B223C5" w:rsidRPr="00226F61" w:rsidRDefault="00B223C5">
      <w:pPr>
        <w:rPr>
          <w:ins w:id="64" w:author="Harry Cooper" w:date="2017-11-29T15:51:00Z"/>
          <w:sz w:val="22"/>
          <w:szCs w:val="22"/>
        </w:rPr>
      </w:pPr>
    </w:p>
    <w:p w14:paraId="30E402FA" w14:textId="3BD2A3AC" w:rsidR="007147F2" w:rsidRPr="00226F61" w:rsidRDefault="00DD2494" w:rsidP="00BE602D">
      <w:pPr>
        <w:rPr>
          <w:ins w:id="65" w:author="Harry Cooper" w:date="2017-11-29T15:53:00Z"/>
          <w:lang w:eastAsia="en-US"/>
        </w:rPr>
      </w:pPr>
      <w:r w:rsidRPr="00226F61">
        <w:t xml:space="preserve">2.5 </w:t>
      </w:r>
      <w:ins w:id="66" w:author="Harry Cooper" w:date="2017-11-29T15:51:00Z">
        <w:r w:rsidR="007147F2" w:rsidRPr="00226F61">
          <w:t>Methods of Modelling</w:t>
        </w:r>
      </w:ins>
    </w:p>
    <w:p w14:paraId="2489F3CC" w14:textId="77777777" w:rsidR="000D0F3D" w:rsidRPr="00226F61" w:rsidRDefault="000D0F3D">
      <w:pPr>
        <w:rPr>
          <w:ins w:id="67" w:author="Harry Cooper" w:date="2017-11-29T15:51:00Z"/>
        </w:rPr>
      </w:pPr>
    </w:p>
    <w:p w14:paraId="20D7FB22" w14:textId="7A0E03B5" w:rsidR="00232009" w:rsidRDefault="007147F2">
      <w:pPr>
        <w:pStyle w:val="ListParagraph"/>
        <w:rPr>
          <w:sz w:val="22"/>
        </w:rPr>
        <w:pPrChange w:id="68" w:author="Harry Cooper" w:date="2017-11-29T15:51:00Z">
          <w:pPr/>
        </w:pPrChange>
      </w:pPr>
      <w:ins w:id="69" w:author="Harry Cooper" w:date="2017-11-29T15:51:00Z">
        <w:r w:rsidRPr="00226F61">
          <w:rPr>
            <w:rFonts w:ascii="Times New Roman" w:hAnsi="Times New Roman" w:cs="Times New Roman"/>
            <w:sz w:val="22"/>
          </w:rPr>
          <w:t xml:space="preserve">There </w:t>
        </w:r>
      </w:ins>
      <w:r w:rsidR="00323593" w:rsidRPr="00323593">
        <w:rPr>
          <w:rFonts w:ascii="Times New Roman" w:hAnsi="Times New Roman" w:cs="Times New Roman"/>
          <w:sz w:val="22"/>
        </w:rPr>
        <w:t>three</w:t>
      </w:r>
      <w:ins w:id="70" w:author="Harry Cooper" w:date="2017-11-29T15:51:00Z">
        <w:r w:rsidRPr="00323593">
          <w:rPr>
            <w:rFonts w:ascii="Times New Roman" w:hAnsi="Times New Roman" w:cs="Times New Roman"/>
            <w:sz w:val="22"/>
          </w:rPr>
          <w:t xml:space="preserve"> options</w:t>
        </w:r>
        <w:r w:rsidRPr="00226F61">
          <w:rPr>
            <w:rFonts w:ascii="Times New Roman" w:hAnsi="Times New Roman" w:cs="Times New Roman"/>
            <w:sz w:val="22"/>
          </w:rPr>
          <w:t xml:space="preserve"> for modelling the interactions between </w:t>
        </w:r>
      </w:ins>
      <w:r w:rsidR="00C1285C">
        <w:rPr>
          <w:rFonts w:ascii="Times New Roman" w:hAnsi="Times New Roman" w:cs="Times New Roman"/>
          <w:sz w:val="22"/>
        </w:rPr>
        <w:t>endotheli</w:t>
      </w:r>
      <w:r w:rsidR="003D75FF">
        <w:rPr>
          <w:rFonts w:ascii="Times New Roman" w:hAnsi="Times New Roman" w:cs="Times New Roman"/>
          <w:sz w:val="22"/>
        </w:rPr>
        <w:t>al cells</w:t>
      </w:r>
      <w:ins w:id="71" w:author="Harry Cooper" w:date="2017-11-29T15:52:00Z">
        <w:r w:rsidRPr="00226F61">
          <w:rPr>
            <w:rFonts w:ascii="Times New Roman" w:hAnsi="Times New Roman" w:cs="Times New Roman"/>
            <w:sz w:val="22"/>
          </w:rPr>
          <w:t>. C</w:t>
        </w:r>
        <w:r w:rsidR="00743677" w:rsidRPr="00226F61">
          <w:rPr>
            <w:rFonts w:ascii="Times New Roman" w:hAnsi="Times New Roman" w:cs="Times New Roman"/>
            <w:sz w:val="22"/>
          </w:rPr>
          <w:t xml:space="preserve">ellular </w:t>
        </w:r>
      </w:ins>
      <w:r w:rsidR="00C54679">
        <w:rPr>
          <w:rFonts w:ascii="Times New Roman" w:hAnsi="Times New Roman" w:cs="Times New Roman"/>
          <w:sz w:val="22"/>
        </w:rPr>
        <w:t>A</w:t>
      </w:r>
      <w:ins w:id="72" w:author="Harry Cooper" w:date="2017-11-29T15:52:00Z">
        <w:r w:rsidR="00743677" w:rsidRPr="00226F61">
          <w:rPr>
            <w:rFonts w:ascii="Times New Roman" w:hAnsi="Times New Roman" w:cs="Times New Roman"/>
            <w:sz w:val="22"/>
          </w:rPr>
          <w:t>utomata</w:t>
        </w:r>
      </w:ins>
      <w:ins w:id="73" w:author="Harry Cooper" w:date="2017-11-30T09:46:00Z">
        <w:r w:rsidR="003D7006" w:rsidRPr="00226F61">
          <w:rPr>
            <w:rFonts w:ascii="Times New Roman" w:hAnsi="Times New Roman" w:cs="Times New Roman"/>
            <w:sz w:val="22"/>
          </w:rPr>
          <w:t xml:space="preserve"> (CA)</w:t>
        </w:r>
      </w:ins>
      <w:ins w:id="74" w:author="Harry Cooper" w:date="2017-11-29T15:52:00Z">
        <w:r w:rsidR="003F3729" w:rsidRPr="00226F61">
          <w:rPr>
            <w:rFonts w:ascii="Times New Roman" w:hAnsi="Times New Roman" w:cs="Times New Roman"/>
            <w:sz w:val="22"/>
          </w:rPr>
          <w:t xml:space="preserve"> </w:t>
        </w:r>
      </w:ins>
      <w:r w:rsidR="003D75FF">
        <w:rPr>
          <w:rFonts w:ascii="Times New Roman" w:hAnsi="Times New Roman" w:cs="Times New Roman"/>
          <w:sz w:val="22"/>
        </w:rPr>
        <w:t>uses</w:t>
      </w:r>
      <w:ins w:id="75" w:author="Harry Cooper" w:date="2017-11-29T15:52:00Z">
        <w:r w:rsidR="003F3729" w:rsidRPr="00226F61">
          <w:rPr>
            <w:rFonts w:ascii="Times New Roman" w:hAnsi="Times New Roman" w:cs="Times New Roman"/>
            <w:sz w:val="22"/>
          </w:rPr>
          <w:t xml:space="preserve"> an </w:t>
        </w:r>
      </w:ins>
      <w:ins w:id="76" w:author="Harry Cooper" w:date="2017-11-30T09:43:00Z">
        <w:r w:rsidR="003F3729" w:rsidRPr="00226F61">
          <w:rPr>
            <w:rFonts w:ascii="Times New Roman" w:hAnsi="Times New Roman" w:cs="Times New Roman"/>
            <w:sz w:val="22"/>
          </w:rPr>
          <w:t>orthogonal</w:t>
        </w:r>
      </w:ins>
      <w:ins w:id="77" w:author="Harry Cooper" w:date="2017-11-29T15:52:00Z">
        <w:r w:rsidR="003F3729" w:rsidRPr="00226F61">
          <w:rPr>
            <w:rFonts w:ascii="Times New Roman" w:hAnsi="Times New Roman" w:cs="Times New Roman"/>
            <w:sz w:val="22"/>
          </w:rPr>
          <w:t xml:space="preserve"> </w:t>
        </w:r>
      </w:ins>
      <w:ins w:id="78" w:author="Harry Cooper" w:date="2017-11-30T09:43:00Z">
        <w:r w:rsidR="003F3729" w:rsidRPr="00226F61">
          <w:rPr>
            <w:rFonts w:ascii="Times New Roman" w:hAnsi="Times New Roman" w:cs="Times New Roman"/>
            <w:sz w:val="22"/>
          </w:rPr>
          <w:t xml:space="preserve">grid of </w:t>
        </w:r>
      </w:ins>
      <w:r w:rsidR="003D75FF">
        <w:rPr>
          <w:rFonts w:ascii="Times New Roman" w:hAnsi="Times New Roman" w:cs="Times New Roman"/>
          <w:sz w:val="22"/>
        </w:rPr>
        <w:t>homogeneous</w:t>
      </w:r>
      <w:ins w:id="79" w:author="Harry Cooper" w:date="2017-11-30T09:43:00Z">
        <w:r w:rsidR="003F3729" w:rsidRPr="00226F61">
          <w:rPr>
            <w:rFonts w:ascii="Times New Roman" w:hAnsi="Times New Roman" w:cs="Times New Roman"/>
            <w:sz w:val="22"/>
          </w:rPr>
          <w:t xml:space="preserve"> cells that interact with their neighbouring cells</w:t>
        </w:r>
      </w:ins>
      <w:ins w:id="80" w:author="Harry Cooper" w:date="2017-11-29T15:52:00Z">
        <w:r w:rsidRPr="00226F61">
          <w:rPr>
            <w:rFonts w:ascii="Times New Roman" w:hAnsi="Times New Roman" w:cs="Times New Roman"/>
            <w:sz w:val="22"/>
          </w:rPr>
          <w:t xml:space="preserve">. </w:t>
        </w:r>
      </w:ins>
      <w:ins w:id="81" w:author="Harry Cooper" w:date="2017-11-30T09:35:00Z">
        <w:r w:rsidR="00E9506A" w:rsidRPr="00226F61">
          <w:rPr>
            <w:rFonts w:ascii="Times New Roman" w:hAnsi="Times New Roman" w:cs="Times New Roman"/>
            <w:sz w:val="22"/>
          </w:rPr>
          <w:t xml:space="preserve">Its advantages are that runtime is </w:t>
        </w:r>
      </w:ins>
      <w:ins w:id="82" w:author="Harry Cooper" w:date="2017-11-30T09:40:00Z">
        <w:r w:rsidR="00E9506A" w:rsidRPr="00226F61">
          <w:rPr>
            <w:rFonts w:ascii="Times New Roman" w:hAnsi="Times New Roman" w:cs="Times New Roman"/>
            <w:sz w:val="22"/>
          </w:rPr>
          <w:t>extremely</w:t>
        </w:r>
      </w:ins>
      <w:ins w:id="83" w:author="Harry Cooper" w:date="2017-11-30T09:35:00Z">
        <w:r w:rsidR="00E9506A" w:rsidRPr="00226F61">
          <w:rPr>
            <w:rFonts w:ascii="Times New Roman" w:hAnsi="Times New Roman" w:cs="Times New Roman"/>
            <w:sz w:val="22"/>
          </w:rPr>
          <w:t xml:space="preserve"> </w:t>
        </w:r>
      </w:ins>
      <w:ins w:id="84" w:author="Harry Cooper" w:date="2017-11-30T09:40:00Z">
        <w:r w:rsidR="00E9506A" w:rsidRPr="00226F61">
          <w:rPr>
            <w:rFonts w:ascii="Times New Roman" w:hAnsi="Times New Roman" w:cs="Times New Roman"/>
            <w:sz w:val="22"/>
          </w:rPr>
          <w:t>quick</w:t>
        </w:r>
        <w:r w:rsidR="003521BA" w:rsidRPr="00226F61">
          <w:rPr>
            <w:rFonts w:ascii="Times New Roman" w:hAnsi="Times New Roman" w:cs="Times New Roman"/>
            <w:sz w:val="22"/>
          </w:rPr>
          <w:t xml:space="preserve"> and it can produce </w:t>
        </w:r>
      </w:ins>
      <w:ins w:id="85" w:author="Harry Cooper" w:date="2017-11-30T09:42:00Z">
        <w:r w:rsidR="003F3729" w:rsidRPr="00226F61">
          <w:rPr>
            <w:rFonts w:ascii="Times New Roman" w:hAnsi="Times New Roman" w:cs="Times New Roman"/>
            <w:sz w:val="22"/>
          </w:rPr>
          <w:t xml:space="preserve">complex macro-scale </w:t>
        </w:r>
      </w:ins>
      <w:ins w:id="86" w:author="Harry Cooper" w:date="2017-11-30T09:40:00Z">
        <w:r w:rsidR="003521BA" w:rsidRPr="00226F61">
          <w:rPr>
            <w:rFonts w:ascii="Times New Roman" w:hAnsi="Times New Roman" w:cs="Times New Roman"/>
            <w:sz w:val="22"/>
          </w:rPr>
          <w:t xml:space="preserve">emergent behaviour </w:t>
        </w:r>
        <w:r w:rsidR="003F3729" w:rsidRPr="00226F61">
          <w:rPr>
            <w:rFonts w:ascii="Times New Roman" w:hAnsi="Times New Roman" w:cs="Times New Roman"/>
            <w:sz w:val="22"/>
          </w:rPr>
          <w:t xml:space="preserve">of the </w:t>
        </w:r>
        <w:r w:rsidR="003F3729" w:rsidRPr="0078550B">
          <w:rPr>
            <w:rFonts w:ascii="Times New Roman" w:hAnsi="Times New Roman" w:cs="Times New Roman"/>
            <w:sz w:val="22"/>
          </w:rPr>
          <w:t>interacting cells</w:t>
        </w:r>
      </w:ins>
      <w:ins w:id="87" w:author="Harry Cooper" w:date="2017-11-30T09:42:00Z">
        <w:r w:rsidR="003F3729" w:rsidRPr="0078550B">
          <w:rPr>
            <w:rFonts w:ascii="Times New Roman" w:hAnsi="Times New Roman" w:cs="Times New Roman"/>
            <w:sz w:val="22"/>
          </w:rPr>
          <w:t xml:space="preserve"> [</w:t>
        </w:r>
      </w:ins>
      <w:r w:rsidR="00F553DF" w:rsidRPr="0078550B">
        <w:rPr>
          <w:rFonts w:ascii="Times New Roman" w:hAnsi="Times New Roman" w:cs="Times New Roman"/>
          <w:sz w:val="22"/>
        </w:rPr>
        <w:t>1</w:t>
      </w:r>
      <w:r w:rsidR="0078550B" w:rsidRPr="0078550B">
        <w:rPr>
          <w:rFonts w:ascii="Times New Roman" w:hAnsi="Times New Roman" w:cs="Times New Roman"/>
          <w:sz w:val="22"/>
        </w:rPr>
        <w:t>9</w:t>
      </w:r>
      <w:ins w:id="88" w:author="Harry Cooper" w:date="2017-11-30T09:42:00Z">
        <w:r w:rsidR="003F3729" w:rsidRPr="0078550B">
          <w:rPr>
            <w:rFonts w:ascii="Times New Roman" w:hAnsi="Times New Roman" w:cs="Times New Roman"/>
            <w:sz w:val="22"/>
          </w:rPr>
          <w:t>]</w:t>
        </w:r>
      </w:ins>
      <w:ins w:id="89" w:author="Harry Cooper" w:date="2017-11-30T09:40:00Z">
        <w:r w:rsidR="003F3729" w:rsidRPr="0078550B">
          <w:rPr>
            <w:rFonts w:ascii="Times New Roman" w:hAnsi="Times New Roman" w:cs="Times New Roman"/>
            <w:sz w:val="22"/>
          </w:rPr>
          <w:t>.</w:t>
        </w:r>
      </w:ins>
      <w:ins w:id="90" w:author="Harry Cooper" w:date="2017-11-30T09:42:00Z">
        <w:r w:rsidR="003F3729" w:rsidRPr="0078550B">
          <w:rPr>
            <w:rFonts w:ascii="Times New Roman" w:hAnsi="Times New Roman" w:cs="Times New Roman"/>
            <w:sz w:val="22"/>
          </w:rPr>
          <w:t xml:space="preserve"> However</w:t>
        </w:r>
        <w:r w:rsidR="003F3729" w:rsidRPr="00226F61">
          <w:rPr>
            <w:rFonts w:ascii="Times New Roman" w:hAnsi="Times New Roman" w:cs="Times New Roman"/>
            <w:sz w:val="22"/>
          </w:rPr>
          <w:t xml:space="preserve">, the disadvantages are that </w:t>
        </w:r>
      </w:ins>
      <w:ins w:id="91" w:author="Harry Cooper" w:date="2017-11-30T09:44:00Z">
        <w:r w:rsidR="003F3729" w:rsidRPr="00226F61">
          <w:rPr>
            <w:rFonts w:ascii="Times New Roman" w:hAnsi="Times New Roman" w:cs="Times New Roman"/>
            <w:sz w:val="22"/>
          </w:rPr>
          <w:t>due to the orthogonal grid, cells are fixed in place, unable to move; this is very much a simplification of the project as ECs move around on the endothelium to fill gaps and is an important factor for wound healing.</w:t>
        </w:r>
      </w:ins>
      <w:ins w:id="92" w:author="Harry Cooper" w:date="2017-11-30T09:46:00Z">
        <w:r w:rsidR="003D7006" w:rsidRPr="00226F61">
          <w:rPr>
            <w:rFonts w:ascii="Times New Roman" w:hAnsi="Times New Roman" w:cs="Times New Roman"/>
            <w:sz w:val="22"/>
          </w:rPr>
          <w:t xml:space="preserve"> Another disadvantage </w:t>
        </w:r>
      </w:ins>
      <w:ins w:id="93" w:author="Harry Cooper" w:date="2017-11-30T09:47:00Z">
        <w:r w:rsidR="003D7006" w:rsidRPr="00226F61">
          <w:rPr>
            <w:rFonts w:ascii="Times New Roman" w:hAnsi="Times New Roman" w:cs="Times New Roman"/>
            <w:sz w:val="22"/>
          </w:rPr>
          <w:t>of</w:t>
        </w:r>
      </w:ins>
      <w:ins w:id="94" w:author="Harry Cooper" w:date="2017-11-30T09:46:00Z">
        <w:r w:rsidR="003D7006" w:rsidRPr="00226F61">
          <w:rPr>
            <w:rFonts w:ascii="Times New Roman" w:hAnsi="Times New Roman" w:cs="Times New Roman"/>
            <w:sz w:val="22"/>
          </w:rPr>
          <w:t xml:space="preserve"> CA </w:t>
        </w:r>
      </w:ins>
      <w:ins w:id="95" w:author="Harry Cooper" w:date="2017-11-30T09:47:00Z">
        <w:r w:rsidR="003D7006" w:rsidRPr="00226F61">
          <w:rPr>
            <w:rFonts w:ascii="Times New Roman" w:hAnsi="Times New Roman" w:cs="Times New Roman"/>
            <w:sz w:val="22"/>
          </w:rPr>
          <w:t xml:space="preserve">is that it can only model local interaction between neighbouring cells, therefore </w:t>
        </w:r>
      </w:ins>
      <w:ins w:id="96" w:author="Harry Cooper" w:date="2017-11-30T10:04:00Z">
        <w:r w:rsidR="007C03ED" w:rsidRPr="00226F61">
          <w:rPr>
            <w:rFonts w:ascii="Times New Roman" w:hAnsi="Times New Roman" w:cs="Times New Roman"/>
            <w:sz w:val="22"/>
          </w:rPr>
          <w:t>any change</w:t>
        </w:r>
      </w:ins>
      <w:ins w:id="97" w:author="Harry Cooper" w:date="2017-11-30T09:47:00Z">
        <w:r w:rsidR="003D7006" w:rsidRPr="00226F61">
          <w:rPr>
            <w:rFonts w:ascii="Times New Roman" w:hAnsi="Times New Roman" w:cs="Times New Roman"/>
            <w:sz w:val="22"/>
          </w:rPr>
          <w:t xml:space="preserve"> further away from the cell won’t be </w:t>
        </w:r>
      </w:ins>
      <w:ins w:id="98" w:author="Harry Cooper" w:date="2017-11-30T09:48:00Z">
        <w:r w:rsidR="003D7006" w:rsidRPr="00226F61">
          <w:rPr>
            <w:rFonts w:ascii="Times New Roman" w:hAnsi="Times New Roman" w:cs="Times New Roman"/>
            <w:sz w:val="22"/>
          </w:rPr>
          <w:t>noticed</w:t>
        </w:r>
      </w:ins>
      <w:ins w:id="99" w:author="Harry Cooper" w:date="2017-11-30T09:47:00Z">
        <w:r w:rsidR="003D7006" w:rsidRPr="00226F61">
          <w:rPr>
            <w:rFonts w:ascii="Times New Roman" w:hAnsi="Times New Roman" w:cs="Times New Roman"/>
            <w:sz w:val="22"/>
          </w:rPr>
          <w:t xml:space="preserve"> until it cascades down</w:t>
        </w:r>
      </w:ins>
      <w:ins w:id="100" w:author="Harry Cooper" w:date="2017-11-30T09:48:00Z">
        <w:r w:rsidR="003D7006" w:rsidRPr="00226F61">
          <w:rPr>
            <w:rFonts w:ascii="Times New Roman" w:hAnsi="Times New Roman" w:cs="Times New Roman"/>
            <w:sz w:val="22"/>
          </w:rPr>
          <w:t xml:space="preserve"> the subsequent neighbouring cells</w:t>
        </w:r>
      </w:ins>
      <w:ins w:id="101" w:author="Harry Cooper" w:date="2017-11-30T09:47:00Z">
        <w:r w:rsidR="003D7006" w:rsidRPr="00226F61">
          <w:rPr>
            <w:rFonts w:ascii="Times New Roman" w:hAnsi="Times New Roman" w:cs="Times New Roman"/>
            <w:sz w:val="22"/>
          </w:rPr>
          <w:t xml:space="preserve"> over several iterations</w:t>
        </w:r>
      </w:ins>
    </w:p>
    <w:p w14:paraId="504D9D53" w14:textId="2974D882" w:rsidR="00B9322E" w:rsidRPr="00226F61" w:rsidRDefault="00B9322E" w:rsidP="00B9322E">
      <w:pPr>
        <w:pStyle w:val="ListParagraph"/>
        <w:rPr>
          <w:ins w:id="102" w:author="Harry Cooper" w:date="2017-11-30T09:35:00Z"/>
          <w:sz w:val="22"/>
        </w:rPr>
      </w:pPr>
      <w:r>
        <w:rPr>
          <w:rFonts w:ascii="Times New Roman" w:hAnsi="Times New Roman" w:cs="Times New Roman"/>
          <w:sz w:val="22"/>
        </w:rPr>
        <w:t xml:space="preserve">Another modelling method would be to </w:t>
      </w:r>
      <w:r w:rsidR="00C54679">
        <w:rPr>
          <w:rFonts w:ascii="Times New Roman" w:hAnsi="Times New Roman" w:cs="Times New Roman"/>
          <w:sz w:val="22"/>
        </w:rPr>
        <w:t xml:space="preserve">use </w:t>
      </w:r>
      <w:r w:rsidR="00C048B1">
        <w:rPr>
          <w:rFonts w:ascii="Times New Roman" w:hAnsi="Times New Roman" w:cs="Times New Roman"/>
          <w:sz w:val="22"/>
        </w:rPr>
        <w:t>Equation Based Modelling (EBM)</w:t>
      </w:r>
      <w:r w:rsidR="00C54679">
        <w:rPr>
          <w:rFonts w:ascii="Times New Roman" w:hAnsi="Times New Roman" w:cs="Times New Roman"/>
          <w:sz w:val="22"/>
        </w:rPr>
        <w:t xml:space="preserve">, otherwise known as </w:t>
      </w:r>
      <w:r w:rsidR="00C048B1">
        <w:rPr>
          <w:rFonts w:ascii="Times New Roman" w:hAnsi="Times New Roman" w:cs="Times New Roman"/>
          <w:sz w:val="22"/>
        </w:rPr>
        <w:t>continuum modelling</w:t>
      </w:r>
      <w:r w:rsidR="007D4270" w:rsidRPr="007E564E">
        <w:rPr>
          <w:rFonts w:ascii="Times New Roman" w:hAnsi="Times New Roman" w:cs="Times New Roman"/>
          <w:sz w:val="22"/>
        </w:rPr>
        <w:t xml:space="preserve">. </w:t>
      </w:r>
      <w:r w:rsidR="00C048B1">
        <w:rPr>
          <w:rFonts w:ascii="Times New Roman" w:hAnsi="Times New Roman" w:cs="Times New Roman"/>
          <w:sz w:val="22"/>
        </w:rPr>
        <w:t xml:space="preserve">Here, </w:t>
      </w:r>
      <w:r w:rsidR="006570C7" w:rsidRPr="007E564E">
        <w:rPr>
          <w:rFonts w:ascii="Times New Roman" w:hAnsi="Times New Roman" w:cs="Times New Roman"/>
          <w:sz w:val="22"/>
        </w:rPr>
        <w:t xml:space="preserve">differential equations </w:t>
      </w:r>
      <w:r w:rsidR="00C048B1">
        <w:rPr>
          <w:rFonts w:ascii="Times New Roman" w:hAnsi="Times New Roman" w:cs="Times New Roman"/>
          <w:sz w:val="22"/>
        </w:rPr>
        <w:t xml:space="preserve">are used </w:t>
      </w:r>
      <w:r w:rsidR="006570C7" w:rsidRPr="007E564E">
        <w:rPr>
          <w:rFonts w:ascii="Times New Roman" w:hAnsi="Times New Roman" w:cs="Times New Roman"/>
          <w:sz w:val="22"/>
        </w:rPr>
        <w:t>to model population</w:t>
      </w:r>
      <w:r w:rsidR="00323593" w:rsidRPr="007E564E">
        <w:rPr>
          <w:rFonts w:ascii="Times New Roman" w:hAnsi="Times New Roman" w:cs="Times New Roman"/>
          <w:sz w:val="22"/>
        </w:rPr>
        <w:t xml:space="preserve"> densities</w:t>
      </w:r>
      <w:r w:rsidR="006570C7" w:rsidRPr="007E564E">
        <w:rPr>
          <w:rFonts w:ascii="Times New Roman" w:hAnsi="Times New Roman" w:cs="Times New Roman"/>
          <w:sz w:val="22"/>
        </w:rPr>
        <w:t xml:space="preserve">. These differential equations </w:t>
      </w:r>
      <w:r w:rsidR="007E564E" w:rsidRPr="007E564E">
        <w:rPr>
          <w:rFonts w:ascii="Times New Roman" w:hAnsi="Times New Roman" w:cs="Times New Roman"/>
          <w:sz w:val="22"/>
        </w:rPr>
        <w:t>could</w:t>
      </w:r>
      <w:r w:rsidR="006570C7" w:rsidRPr="007E564E">
        <w:rPr>
          <w:rFonts w:ascii="Times New Roman" w:hAnsi="Times New Roman" w:cs="Times New Roman"/>
          <w:sz w:val="22"/>
        </w:rPr>
        <w:t xml:space="preserve"> be used to show </w:t>
      </w:r>
      <w:r w:rsidR="007E564E" w:rsidRPr="007E564E">
        <w:rPr>
          <w:rFonts w:ascii="Times New Roman" w:hAnsi="Times New Roman" w:cs="Times New Roman"/>
          <w:sz w:val="22"/>
        </w:rPr>
        <w:t>the rates of healing when a wound has occurred and can provide steady states when confluences have formed</w:t>
      </w:r>
      <w:r w:rsidR="007B60C0">
        <w:rPr>
          <w:rFonts w:ascii="Times New Roman" w:hAnsi="Times New Roman" w:cs="Times New Roman"/>
          <w:sz w:val="22"/>
        </w:rPr>
        <w:t>. Being equation based, the program could also be written in any language and many libraries already exist for their implementation</w:t>
      </w:r>
      <w:r w:rsidR="006570C7" w:rsidRPr="007E564E">
        <w:rPr>
          <w:rFonts w:ascii="Times New Roman" w:hAnsi="Times New Roman" w:cs="Times New Roman"/>
          <w:sz w:val="22"/>
        </w:rPr>
        <w:t>.</w:t>
      </w:r>
      <w:r w:rsidR="007E564E" w:rsidRPr="007E564E">
        <w:rPr>
          <w:rFonts w:ascii="Times New Roman" w:hAnsi="Times New Roman" w:cs="Times New Roman"/>
          <w:sz w:val="22"/>
        </w:rPr>
        <w:t xml:space="preserve"> However, this approach is limited as the </w:t>
      </w:r>
      <w:r w:rsidR="00E950E6" w:rsidRPr="007E564E">
        <w:rPr>
          <w:rFonts w:ascii="Times New Roman" w:hAnsi="Times New Roman" w:cs="Times New Roman"/>
          <w:sz w:val="22"/>
        </w:rPr>
        <w:t xml:space="preserve">equations do not model each cell </w:t>
      </w:r>
      <w:r w:rsidR="007E564E" w:rsidRPr="007E564E">
        <w:rPr>
          <w:rFonts w:ascii="Times New Roman" w:hAnsi="Times New Roman" w:cs="Times New Roman"/>
          <w:sz w:val="22"/>
        </w:rPr>
        <w:t>individually and so individual int</w:t>
      </w:r>
      <w:r w:rsidR="007B60C0">
        <w:rPr>
          <w:rFonts w:ascii="Times New Roman" w:hAnsi="Times New Roman" w:cs="Times New Roman"/>
          <w:sz w:val="22"/>
        </w:rPr>
        <w:t>eractions between cells is lost</w:t>
      </w:r>
      <w:r w:rsidR="00591A12">
        <w:rPr>
          <w:rFonts w:ascii="Times New Roman" w:hAnsi="Times New Roman" w:cs="Times New Roman"/>
          <w:sz w:val="22"/>
        </w:rPr>
        <w:t>. EBMs are also deterministic and so cannot model the stochastic behaviours exhibited by cells.</w:t>
      </w:r>
    </w:p>
    <w:p w14:paraId="2AE6A5E7" w14:textId="04F9508F" w:rsidR="007147F2" w:rsidRPr="0078550B" w:rsidRDefault="006570C7">
      <w:pPr>
        <w:pStyle w:val="ListParagraph"/>
        <w:rPr>
          <w:ins w:id="103" w:author="Harry Cooper" w:date="2017-11-30T10:04:00Z"/>
          <w:sz w:val="22"/>
        </w:rPr>
        <w:pPrChange w:id="104" w:author="Harry Cooper" w:date="2017-11-29T15:51:00Z">
          <w:pPr/>
        </w:pPrChange>
      </w:pPr>
      <w:r>
        <w:rPr>
          <w:rFonts w:ascii="Times New Roman" w:hAnsi="Times New Roman" w:cs="Times New Roman"/>
          <w:sz w:val="22"/>
        </w:rPr>
        <w:t>Finally,</w:t>
      </w:r>
      <w:ins w:id="105" w:author="Harry Cooper" w:date="2017-11-29T15:52:00Z">
        <w:r w:rsidR="007147F2" w:rsidRPr="00226F61">
          <w:rPr>
            <w:rFonts w:ascii="Times New Roman" w:hAnsi="Times New Roman" w:cs="Times New Roman"/>
            <w:sz w:val="22"/>
          </w:rPr>
          <w:t xml:space="preserve"> an Agent Based Model </w:t>
        </w:r>
      </w:ins>
      <w:r w:rsidR="00591A12">
        <w:rPr>
          <w:rFonts w:ascii="Times New Roman" w:hAnsi="Times New Roman" w:cs="Times New Roman"/>
          <w:sz w:val="22"/>
        </w:rPr>
        <w:t xml:space="preserve">(ABM) </w:t>
      </w:r>
      <w:ins w:id="106" w:author="Harry Cooper" w:date="2017-11-29T15:52:00Z">
        <w:r w:rsidR="007147F2" w:rsidRPr="00226F61">
          <w:rPr>
            <w:rFonts w:ascii="Times New Roman" w:hAnsi="Times New Roman" w:cs="Times New Roman"/>
            <w:sz w:val="22"/>
          </w:rPr>
          <w:t xml:space="preserve">is </w:t>
        </w:r>
      </w:ins>
      <w:r w:rsidR="008C2A41" w:rsidRPr="00226F61">
        <w:rPr>
          <w:rFonts w:ascii="Times New Roman" w:hAnsi="Times New Roman" w:cs="Times New Roman"/>
          <w:sz w:val="22"/>
        </w:rPr>
        <w:t xml:space="preserve">a </w:t>
      </w:r>
      <w:r w:rsidR="007E5323" w:rsidRPr="00226F61">
        <w:rPr>
          <w:rFonts w:ascii="Times New Roman" w:hAnsi="Times New Roman" w:cs="Times New Roman"/>
          <w:sz w:val="22"/>
        </w:rPr>
        <w:t xml:space="preserve">dynamic </w:t>
      </w:r>
      <w:r w:rsidR="008F74DA" w:rsidRPr="00226F61">
        <w:rPr>
          <w:rFonts w:ascii="Times New Roman" w:hAnsi="Times New Roman" w:cs="Times New Roman"/>
          <w:sz w:val="22"/>
        </w:rPr>
        <w:t>system of interacting agents</w:t>
      </w:r>
      <w:r w:rsidR="00F162BA">
        <w:rPr>
          <w:rFonts w:ascii="Times New Roman" w:hAnsi="Times New Roman" w:cs="Times New Roman"/>
          <w:sz w:val="22"/>
        </w:rPr>
        <w:t xml:space="preserve"> that builds upon cellular automata</w:t>
      </w:r>
      <w:ins w:id="107" w:author="Harry Cooper" w:date="2017-11-29T15:52:00Z">
        <w:r w:rsidR="007147F2" w:rsidRPr="00226F61">
          <w:rPr>
            <w:rFonts w:ascii="Times New Roman" w:hAnsi="Times New Roman" w:cs="Times New Roman"/>
            <w:sz w:val="22"/>
          </w:rPr>
          <w:t>.</w:t>
        </w:r>
      </w:ins>
      <w:r w:rsidR="006462C6" w:rsidRPr="00226F61">
        <w:rPr>
          <w:rFonts w:ascii="Times New Roman" w:hAnsi="Times New Roman" w:cs="Times New Roman"/>
          <w:sz w:val="22"/>
        </w:rPr>
        <w:t xml:space="preserve"> This dynamic property is crucial in producing realistic emergent behaviours as it more closely resembles what occurs in nature.</w:t>
      </w:r>
      <w:r w:rsidR="00C35E88" w:rsidRPr="00226F61">
        <w:rPr>
          <w:rFonts w:ascii="Times New Roman" w:hAnsi="Times New Roman" w:cs="Times New Roman"/>
          <w:sz w:val="22"/>
        </w:rPr>
        <w:t xml:space="preserve"> The downside is, that due to the free movement of the cells, </w:t>
      </w:r>
      <w:r w:rsidR="00DE7414">
        <w:rPr>
          <w:rFonts w:ascii="Times New Roman" w:hAnsi="Times New Roman" w:cs="Times New Roman"/>
          <w:sz w:val="22"/>
        </w:rPr>
        <w:t>expensive</w:t>
      </w:r>
      <w:r w:rsidR="00C35E88" w:rsidRPr="00226F61">
        <w:rPr>
          <w:rFonts w:ascii="Times New Roman" w:hAnsi="Times New Roman" w:cs="Times New Roman"/>
          <w:sz w:val="22"/>
        </w:rPr>
        <w:t xml:space="preserve"> calculations must be implemented to resolve overlapping a</w:t>
      </w:r>
      <w:r w:rsidR="00C35E88" w:rsidRPr="0078550B">
        <w:rPr>
          <w:rFonts w:ascii="Times New Roman" w:hAnsi="Times New Roman" w:cs="Times New Roman"/>
          <w:sz w:val="22"/>
        </w:rPr>
        <w:t xml:space="preserve">nd collisions in more accurate systems, introducing scalability issues. However, there are several methods out there for reducing the time taken; </w:t>
      </w:r>
      <w:r w:rsidR="000523F8" w:rsidRPr="0078550B">
        <w:rPr>
          <w:rFonts w:ascii="Times New Roman" w:hAnsi="Times New Roman" w:cs="Times New Roman"/>
          <w:sz w:val="22"/>
        </w:rPr>
        <w:t>Epitheliome</w:t>
      </w:r>
      <w:r w:rsidR="00921B63" w:rsidRPr="0078550B">
        <w:rPr>
          <w:rFonts w:ascii="Times New Roman" w:hAnsi="Times New Roman" w:cs="Times New Roman"/>
          <w:sz w:val="22"/>
        </w:rPr>
        <w:t>,</w:t>
      </w:r>
      <w:r w:rsidR="008F75FD" w:rsidRPr="0078550B">
        <w:rPr>
          <w:rFonts w:ascii="Times New Roman" w:hAnsi="Times New Roman" w:cs="Times New Roman"/>
          <w:sz w:val="22"/>
        </w:rPr>
        <w:t xml:space="preserve"> an ABM created by Dr. Dawn Walker</w:t>
      </w:r>
      <w:r w:rsidR="00C35E88" w:rsidRPr="0078550B">
        <w:rPr>
          <w:rFonts w:ascii="Times New Roman" w:hAnsi="Times New Roman" w:cs="Times New Roman"/>
          <w:sz w:val="22"/>
        </w:rPr>
        <w:t xml:space="preserve"> [</w:t>
      </w:r>
      <w:r w:rsidR="0078550B" w:rsidRPr="0078550B">
        <w:rPr>
          <w:rFonts w:ascii="Times New Roman" w:hAnsi="Times New Roman" w:cs="Times New Roman"/>
          <w:sz w:val="22"/>
        </w:rPr>
        <w:t>20</w:t>
      </w:r>
      <w:r w:rsidR="00C35E88" w:rsidRPr="0078550B">
        <w:rPr>
          <w:rFonts w:ascii="Times New Roman" w:hAnsi="Times New Roman" w:cs="Times New Roman"/>
          <w:sz w:val="22"/>
        </w:rPr>
        <w:t>]</w:t>
      </w:r>
      <w:r w:rsidR="00921B63" w:rsidRPr="0078550B">
        <w:rPr>
          <w:rFonts w:ascii="Times New Roman" w:hAnsi="Times New Roman" w:cs="Times New Roman"/>
          <w:sz w:val="22"/>
        </w:rPr>
        <w:t>,</w:t>
      </w:r>
      <w:r w:rsidR="00C35E88" w:rsidRPr="0078550B">
        <w:rPr>
          <w:rFonts w:ascii="Times New Roman" w:hAnsi="Times New Roman" w:cs="Times New Roman"/>
          <w:sz w:val="22"/>
        </w:rPr>
        <w:t xml:space="preserve"> embedded their overlap logic as C within their </w:t>
      </w:r>
      <w:r w:rsidR="00C1093C" w:rsidRPr="0078550B">
        <w:rPr>
          <w:rFonts w:ascii="Times New Roman" w:hAnsi="Times New Roman" w:cs="Times New Roman"/>
          <w:sz w:val="22"/>
        </w:rPr>
        <w:t>MATLAB</w:t>
      </w:r>
      <w:r w:rsidR="00C35E88" w:rsidRPr="0078550B">
        <w:rPr>
          <w:rFonts w:ascii="Times New Roman" w:hAnsi="Times New Roman" w:cs="Times New Roman"/>
          <w:sz w:val="22"/>
        </w:rPr>
        <w:t xml:space="preserve"> code</w:t>
      </w:r>
      <w:r w:rsidR="0086158A" w:rsidRPr="0078550B">
        <w:rPr>
          <w:rFonts w:ascii="Times New Roman" w:hAnsi="Times New Roman" w:cs="Times New Roman"/>
          <w:sz w:val="22"/>
        </w:rPr>
        <w:t>. This is also possible within python [</w:t>
      </w:r>
      <w:r w:rsidR="0078550B" w:rsidRPr="0078550B">
        <w:rPr>
          <w:rFonts w:ascii="Times New Roman" w:hAnsi="Times New Roman" w:cs="Times New Roman"/>
          <w:sz w:val="22"/>
        </w:rPr>
        <w:t>21</w:t>
      </w:r>
      <w:r w:rsidR="0086158A" w:rsidRPr="0078550B">
        <w:rPr>
          <w:rFonts w:ascii="Times New Roman" w:hAnsi="Times New Roman" w:cs="Times New Roman"/>
          <w:sz w:val="22"/>
        </w:rPr>
        <w:t>].</w:t>
      </w:r>
      <w:r w:rsidR="00C35E88" w:rsidRPr="0078550B">
        <w:rPr>
          <w:rFonts w:ascii="Times New Roman" w:hAnsi="Times New Roman" w:cs="Times New Roman"/>
          <w:sz w:val="22"/>
        </w:rPr>
        <w:t xml:space="preserve"> </w:t>
      </w:r>
      <w:r w:rsidR="00591A12" w:rsidRPr="0078550B">
        <w:rPr>
          <w:rFonts w:ascii="Times New Roman" w:hAnsi="Times New Roman" w:cs="Times New Roman"/>
          <w:sz w:val="22"/>
        </w:rPr>
        <w:t xml:space="preserve">ABMs also produce graphical outputs of each iteration and can be used to further understand the behaviour of the cells. </w:t>
      </w:r>
      <w:ins w:id="108" w:author="Harry Cooper" w:date="2017-11-29T15:53:00Z">
        <w:r w:rsidR="000D0F3D" w:rsidRPr="0078550B">
          <w:rPr>
            <w:rFonts w:ascii="Times New Roman" w:hAnsi="Times New Roman" w:cs="Times New Roman"/>
            <w:sz w:val="22"/>
          </w:rPr>
          <w:t xml:space="preserve">For these </w:t>
        </w:r>
      </w:ins>
      <w:ins w:id="109" w:author="Harry Cooper" w:date="2017-11-29T15:54:00Z">
        <w:r w:rsidR="00766C00" w:rsidRPr="0078550B">
          <w:rPr>
            <w:rFonts w:ascii="Times New Roman" w:hAnsi="Times New Roman" w:cs="Times New Roman"/>
            <w:sz w:val="22"/>
          </w:rPr>
          <w:t>reasons,</w:t>
        </w:r>
      </w:ins>
      <w:ins w:id="110" w:author="Harry Cooper" w:date="2017-11-29T15:53:00Z">
        <w:r w:rsidR="000D0F3D" w:rsidRPr="0078550B">
          <w:rPr>
            <w:rFonts w:ascii="Times New Roman" w:hAnsi="Times New Roman" w:cs="Times New Roman"/>
            <w:sz w:val="22"/>
          </w:rPr>
          <w:t xml:space="preserve"> I believe it’s best to complete this project using an Agent Based Model.</w:t>
        </w:r>
      </w:ins>
    </w:p>
    <w:p w14:paraId="12DB6F93" w14:textId="77777777" w:rsidR="00B223C5" w:rsidRPr="0078550B" w:rsidRDefault="00B223C5"/>
    <w:p w14:paraId="71508CAC" w14:textId="1ADDC63E" w:rsidR="00CD4455" w:rsidRPr="0078550B" w:rsidRDefault="00DD2494" w:rsidP="00CD4455">
      <w:pPr>
        <w:pStyle w:val="NormalWeb"/>
        <w:spacing w:before="0" w:beforeAutospacing="0" w:after="0" w:afterAutospacing="0"/>
        <w:rPr>
          <w:szCs w:val="22"/>
        </w:rPr>
      </w:pPr>
      <w:r w:rsidRPr="0078550B">
        <w:rPr>
          <w:szCs w:val="22"/>
        </w:rPr>
        <w:t xml:space="preserve">2.6 </w:t>
      </w:r>
      <w:r w:rsidR="00CD4455" w:rsidRPr="0078550B">
        <w:rPr>
          <w:szCs w:val="22"/>
        </w:rPr>
        <w:t>Review of Agent Based Software</w:t>
      </w:r>
    </w:p>
    <w:p w14:paraId="462ADD9B" w14:textId="77777777" w:rsidR="00B60F62" w:rsidRPr="0078550B" w:rsidRDefault="00B60F62" w:rsidP="00CD4455">
      <w:pPr>
        <w:pStyle w:val="NormalWeb"/>
        <w:spacing w:before="0" w:beforeAutospacing="0" w:after="0" w:afterAutospacing="0"/>
        <w:rPr>
          <w:szCs w:val="22"/>
        </w:rPr>
      </w:pPr>
    </w:p>
    <w:p w14:paraId="167D93B4" w14:textId="1C3283DA" w:rsidR="001053FD" w:rsidRDefault="00E11883" w:rsidP="009C7DFD">
      <w:pPr>
        <w:pStyle w:val="NormalWeb"/>
        <w:spacing w:before="0" w:beforeAutospacing="0" w:after="0" w:afterAutospacing="0"/>
        <w:ind w:left="720"/>
        <w:rPr>
          <w:sz w:val="22"/>
          <w:szCs w:val="22"/>
        </w:rPr>
      </w:pPr>
      <w:r w:rsidRPr="0078550B">
        <w:rPr>
          <w:sz w:val="22"/>
          <w:szCs w:val="22"/>
        </w:rPr>
        <w:t>There are existing ABM</w:t>
      </w:r>
      <w:r w:rsidR="009E178A" w:rsidRPr="0078550B">
        <w:rPr>
          <w:sz w:val="22"/>
          <w:szCs w:val="22"/>
        </w:rPr>
        <w:t>s</w:t>
      </w:r>
      <w:r w:rsidRPr="0078550B">
        <w:rPr>
          <w:sz w:val="22"/>
          <w:szCs w:val="22"/>
        </w:rPr>
        <w:t xml:space="preserve"> that have been developed to monitor cellular interactions.</w:t>
      </w:r>
      <w:r w:rsidR="00062857" w:rsidRPr="0078550B">
        <w:rPr>
          <w:sz w:val="22"/>
          <w:szCs w:val="22"/>
        </w:rPr>
        <w:t xml:space="preserve"> </w:t>
      </w:r>
      <w:r w:rsidR="00EB6052" w:rsidRPr="0078550B">
        <w:rPr>
          <w:sz w:val="22"/>
          <w:szCs w:val="22"/>
        </w:rPr>
        <w:t xml:space="preserve">The first, </w:t>
      </w:r>
      <w:r w:rsidR="000523F8" w:rsidRPr="0078550B">
        <w:rPr>
          <w:sz w:val="22"/>
          <w:szCs w:val="22"/>
        </w:rPr>
        <w:t>Epitheliome</w:t>
      </w:r>
      <w:r w:rsidR="00EB6052" w:rsidRPr="0078550B">
        <w:rPr>
          <w:sz w:val="22"/>
          <w:szCs w:val="22"/>
        </w:rPr>
        <w:t>, by Dr. Dawn Walker [</w:t>
      </w:r>
      <w:r w:rsidR="0078550B" w:rsidRPr="0078550B">
        <w:rPr>
          <w:sz w:val="22"/>
          <w:szCs w:val="22"/>
        </w:rPr>
        <w:t>20</w:t>
      </w:r>
      <w:r w:rsidR="00EB6052" w:rsidRPr="0078550B">
        <w:rPr>
          <w:sz w:val="22"/>
          <w:szCs w:val="22"/>
        </w:rPr>
        <w:t xml:space="preserve">] is the </w:t>
      </w:r>
      <w:r w:rsidR="00EB6052">
        <w:rPr>
          <w:sz w:val="22"/>
          <w:szCs w:val="22"/>
        </w:rPr>
        <w:t xml:space="preserve">most applicable to </w:t>
      </w:r>
      <w:r w:rsidR="004A69C0">
        <w:rPr>
          <w:sz w:val="22"/>
          <w:szCs w:val="22"/>
        </w:rPr>
        <w:t>this project</w:t>
      </w:r>
      <w:r w:rsidR="00EB6052">
        <w:rPr>
          <w:sz w:val="22"/>
          <w:szCs w:val="22"/>
        </w:rPr>
        <w:t xml:space="preserve">. It uses an agent based approach to visualise </w:t>
      </w:r>
      <w:r w:rsidR="001053FD">
        <w:rPr>
          <w:sz w:val="22"/>
          <w:szCs w:val="22"/>
        </w:rPr>
        <w:t>the time taken and</w:t>
      </w:r>
      <w:r w:rsidR="00EB6052">
        <w:rPr>
          <w:sz w:val="22"/>
          <w:szCs w:val="22"/>
        </w:rPr>
        <w:t xml:space="preserve"> movement of endothelial cells into </w:t>
      </w:r>
      <w:r w:rsidR="001053FD">
        <w:rPr>
          <w:sz w:val="22"/>
          <w:szCs w:val="22"/>
        </w:rPr>
        <w:t xml:space="preserve">a </w:t>
      </w:r>
      <w:r w:rsidR="004A69C0">
        <w:rPr>
          <w:sz w:val="22"/>
          <w:szCs w:val="22"/>
        </w:rPr>
        <w:t>wound with different levels of c</w:t>
      </w:r>
      <w:r w:rsidR="001053FD">
        <w:rPr>
          <w:sz w:val="22"/>
          <w:szCs w:val="22"/>
        </w:rPr>
        <w:t xml:space="preserve">alcium ions in the environment. </w:t>
      </w:r>
      <w:r w:rsidR="002D3D73">
        <w:rPr>
          <w:sz w:val="22"/>
          <w:szCs w:val="22"/>
        </w:rPr>
        <w:t xml:space="preserve">The underlying logic of Epitheliome is laid out more </w:t>
      </w:r>
      <w:r w:rsidR="002D3D73" w:rsidRPr="0078550B">
        <w:rPr>
          <w:sz w:val="22"/>
          <w:szCs w:val="22"/>
        </w:rPr>
        <w:t>in [</w:t>
      </w:r>
      <w:r w:rsidR="0078550B" w:rsidRPr="0078550B">
        <w:rPr>
          <w:sz w:val="22"/>
          <w:szCs w:val="22"/>
        </w:rPr>
        <w:t>22</w:t>
      </w:r>
      <w:r w:rsidR="002D3D73" w:rsidRPr="0078550B">
        <w:rPr>
          <w:sz w:val="22"/>
          <w:szCs w:val="22"/>
        </w:rPr>
        <w:t xml:space="preserve">] </w:t>
      </w:r>
      <w:r w:rsidR="001053FD">
        <w:rPr>
          <w:sz w:val="22"/>
          <w:szCs w:val="22"/>
        </w:rPr>
        <w:t xml:space="preserve">It accurately models the contact inhibition of cells and </w:t>
      </w:r>
      <w:r w:rsidR="009C2040">
        <w:rPr>
          <w:sz w:val="22"/>
          <w:szCs w:val="22"/>
        </w:rPr>
        <w:t xml:space="preserve">differentiation of endothelial cells to quiescent cells in the G0 phase. </w:t>
      </w:r>
    </w:p>
    <w:p w14:paraId="1FC40387" w14:textId="22EB8F23" w:rsidR="00071C91" w:rsidRDefault="00071C91" w:rsidP="009C7DFD">
      <w:pPr>
        <w:pStyle w:val="NormalWeb"/>
        <w:spacing w:before="0" w:beforeAutospacing="0" w:after="0" w:afterAutospacing="0"/>
        <w:ind w:left="720"/>
        <w:rPr>
          <w:sz w:val="22"/>
          <w:szCs w:val="22"/>
        </w:rPr>
      </w:pPr>
      <w:r>
        <w:rPr>
          <w:sz w:val="22"/>
          <w:szCs w:val="22"/>
        </w:rPr>
        <w:t xml:space="preserve">The implementation of the cell cycle is </w:t>
      </w:r>
      <w:proofErr w:type="gramStart"/>
      <w:r>
        <w:rPr>
          <w:sz w:val="22"/>
          <w:szCs w:val="22"/>
        </w:rPr>
        <w:t>similar to</w:t>
      </w:r>
      <w:proofErr w:type="gramEnd"/>
      <w:r>
        <w:rPr>
          <w:sz w:val="22"/>
          <w:szCs w:val="22"/>
        </w:rPr>
        <w:t xml:space="preserve"> </w:t>
      </w:r>
      <w:r w:rsidR="00430FE4">
        <w:rPr>
          <w:sz w:val="22"/>
          <w:szCs w:val="22"/>
        </w:rPr>
        <w:t xml:space="preserve">what was discussed in 2.1 with each cell progressing one tick through the cell cycle each iteration. </w:t>
      </w:r>
      <w:r w:rsidR="004A69C0">
        <w:rPr>
          <w:sz w:val="22"/>
          <w:szCs w:val="22"/>
        </w:rPr>
        <w:t>T</w:t>
      </w:r>
      <w:r w:rsidR="00430FE4">
        <w:rPr>
          <w:sz w:val="22"/>
          <w:szCs w:val="22"/>
        </w:rPr>
        <w:t>he duration of S-G2-M phase and G1 phase being s</w:t>
      </w:r>
      <w:r w:rsidR="009C2040">
        <w:rPr>
          <w:sz w:val="22"/>
          <w:szCs w:val="22"/>
        </w:rPr>
        <w:t xml:space="preserve">lightly different for each cell, imitating the </w:t>
      </w:r>
      <w:r w:rsidR="004A69C0">
        <w:rPr>
          <w:sz w:val="22"/>
          <w:szCs w:val="22"/>
        </w:rPr>
        <w:t>stochastic</w:t>
      </w:r>
      <w:r w:rsidR="009C2040">
        <w:rPr>
          <w:sz w:val="22"/>
          <w:szCs w:val="22"/>
        </w:rPr>
        <w:t xml:space="preserve"> nature of cells.</w:t>
      </w:r>
    </w:p>
    <w:p w14:paraId="0EDD8532" w14:textId="0EB938B8" w:rsidR="00E11883" w:rsidRDefault="001053FD" w:rsidP="009C7DFD">
      <w:pPr>
        <w:pStyle w:val="NormalWeb"/>
        <w:spacing w:before="0" w:beforeAutospacing="0" w:after="0" w:afterAutospacing="0"/>
        <w:ind w:left="720"/>
        <w:rPr>
          <w:sz w:val="22"/>
          <w:szCs w:val="22"/>
        </w:rPr>
      </w:pPr>
      <w:r>
        <w:rPr>
          <w:sz w:val="22"/>
          <w:szCs w:val="22"/>
        </w:rPr>
        <w:t>The limitations of this approach to my projec</w:t>
      </w:r>
      <w:r w:rsidR="00D952C3">
        <w:rPr>
          <w:sz w:val="22"/>
          <w:szCs w:val="22"/>
        </w:rPr>
        <w:t>t is the lack of senescent cell</w:t>
      </w:r>
      <w:r w:rsidR="00260B53">
        <w:rPr>
          <w:sz w:val="22"/>
          <w:szCs w:val="22"/>
        </w:rPr>
        <w:t>s being modelled</w:t>
      </w:r>
      <w:r w:rsidR="00D952C3">
        <w:rPr>
          <w:sz w:val="22"/>
          <w:szCs w:val="22"/>
        </w:rPr>
        <w:t xml:space="preserve"> </w:t>
      </w:r>
      <w:r w:rsidR="00260B53">
        <w:rPr>
          <w:sz w:val="22"/>
          <w:szCs w:val="22"/>
        </w:rPr>
        <w:t>in the simulation</w:t>
      </w:r>
      <w:r>
        <w:rPr>
          <w:sz w:val="22"/>
          <w:szCs w:val="22"/>
        </w:rPr>
        <w:t xml:space="preserve"> </w:t>
      </w:r>
      <w:r w:rsidR="00D952C3">
        <w:rPr>
          <w:sz w:val="22"/>
          <w:szCs w:val="22"/>
        </w:rPr>
        <w:t xml:space="preserve">which </w:t>
      </w:r>
      <w:r w:rsidR="00260B53">
        <w:rPr>
          <w:sz w:val="22"/>
          <w:szCs w:val="22"/>
        </w:rPr>
        <w:t xml:space="preserve">are thought to </w:t>
      </w:r>
      <w:r w:rsidR="00D952C3">
        <w:rPr>
          <w:sz w:val="22"/>
          <w:szCs w:val="22"/>
        </w:rPr>
        <w:t>act</w:t>
      </w:r>
      <w:r>
        <w:rPr>
          <w:sz w:val="22"/>
          <w:szCs w:val="22"/>
        </w:rPr>
        <w:t xml:space="preserve"> as barriers to the endothelial and quiescent cells</w:t>
      </w:r>
      <w:r w:rsidR="00EB6052">
        <w:rPr>
          <w:sz w:val="22"/>
          <w:szCs w:val="22"/>
        </w:rPr>
        <w:t xml:space="preserve"> </w:t>
      </w:r>
      <w:r w:rsidR="00D952C3">
        <w:rPr>
          <w:sz w:val="22"/>
          <w:szCs w:val="22"/>
        </w:rPr>
        <w:t>during migration</w:t>
      </w:r>
      <w:r w:rsidR="00260B53">
        <w:rPr>
          <w:sz w:val="22"/>
          <w:szCs w:val="22"/>
        </w:rPr>
        <w:t xml:space="preserve"> [</w:t>
      </w:r>
      <w:r w:rsidR="004C3C9B" w:rsidRPr="0078550B">
        <w:rPr>
          <w:sz w:val="22"/>
          <w:szCs w:val="22"/>
        </w:rPr>
        <w:t>1</w:t>
      </w:r>
      <w:r w:rsidR="0078550B" w:rsidRPr="0078550B">
        <w:rPr>
          <w:sz w:val="22"/>
          <w:szCs w:val="22"/>
        </w:rPr>
        <w:t>4</w:t>
      </w:r>
      <w:r w:rsidR="00260B53">
        <w:rPr>
          <w:sz w:val="22"/>
          <w:szCs w:val="22"/>
        </w:rPr>
        <w:t>].</w:t>
      </w:r>
      <w:r w:rsidR="00DE3F6E">
        <w:rPr>
          <w:sz w:val="22"/>
          <w:szCs w:val="22"/>
        </w:rPr>
        <w:t xml:space="preserve"> </w:t>
      </w:r>
      <w:r w:rsidR="00260B53">
        <w:rPr>
          <w:sz w:val="22"/>
          <w:szCs w:val="22"/>
        </w:rPr>
        <w:t>T</w:t>
      </w:r>
      <w:r w:rsidR="00DE3F6E">
        <w:rPr>
          <w:sz w:val="22"/>
          <w:szCs w:val="22"/>
        </w:rPr>
        <w:t>herefore</w:t>
      </w:r>
      <w:r w:rsidR="00260B53">
        <w:rPr>
          <w:sz w:val="22"/>
          <w:szCs w:val="22"/>
        </w:rPr>
        <w:t>,</w:t>
      </w:r>
      <w:r w:rsidR="00DE3F6E">
        <w:rPr>
          <w:sz w:val="22"/>
          <w:szCs w:val="22"/>
        </w:rPr>
        <w:t xml:space="preserve"> Epithe</w:t>
      </w:r>
      <w:r w:rsidR="00281E7A">
        <w:rPr>
          <w:sz w:val="22"/>
          <w:szCs w:val="22"/>
        </w:rPr>
        <w:t>liome is unable to monitor the rate of wound healing with age.</w:t>
      </w:r>
    </w:p>
    <w:p w14:paraId="634B7BBF" w14:textId="77777777" w:rsidR="00E11883" w:rsidRDefault="00E11883" w:rsidP="009C7DFD">
      <w:pPr>
        <w:pStyle w:val="NormalWeb"/>
        <w:spacing w:before="0" w:beforeAutospacing="0" w:after="0" w:afterAutospacing="0"/>
        <w:ind w:left="720"/>
        <w:rPr>
          <w:sz w:val="22"/>
          <w:szCs w:val="22"/>
        </w:rPr>
      </w:pPr>
    </w:p>
    <w:p w14:paraId="07CE8423" w14:textId="7C81AFEA" w:rsidR="00C1774E" w:rsidRPr="00226F61" w:rsidRDefault="00046277" w:rsidP="009C7DFD">
      <w:pPr>
        <w:pStyle w:val="NormalWeb"/>
        <w:spacing w:before="0" w:beforeAutospacing="0" w:after="0" w:afterAutospacing="0"/>
        <w:ind w:left="720"/>
        <w:rPr>
          <w:sz w:val="22"/>
          <w:szCs w:val="22"/>
        </w:rPr>
      </w:pPr>
      <w:r w:rsidRPr="00226F61">
        <w:rPr>
          <w:sz w:val="22"/>
          <w:szCs w:val="22"/>
        </w:rPr>
        <w:t>I’ve tested two</w:t>
      </w:r>
      <w:r w:rsidR="00DD75A9" w:rsidRPr="00226F61">
        <w:rPr>
          <w:sz w:val="22"/>
          <w:szCs w:val="22"/>
        </w:rPr>
        <w:t xml:space="preserve"> programs that use agent based modelling to allow </w:t>
      </w:r>
      <w:r w:rsidRPr="00226F61">
        <w:rPr>
          <w:sz w:val="22"/>
          <w:szCs w:val="22"/>
        </w:rPr>
        <w:t>for the type of emergent</w:t>
      </w:r>
      <w:r w:rsidR="00DD75A9" w:rsidRPr="00226F61">
        <w:rPr>
          <w:sz w:val="22"/>
          <w:szCs w:val="22"/>
        </w:rPr>
        <w:t xml:space="preserve"> biological behavi</w:t>
      </w:r>
      <w:r w:rsidR="0019153F" w:rsidRPr="00226F61">
        <w:rPr>
          <w:sz w:val="22"/>
          <w:szCs w:val="22"/>
        </w:rPr>
        <w:t>ours</w:t>
      </w:r>
      <w:r w:rsidRPr="00226F61">
        <w:rPr>
          <w:sz w:val="22"/>
          <w:szCs w:val="22"/>
        </w:rPr>
        <w:t xml:space="preserve"> I’m looking for</w:t>
      </w:r>
      <w:r w:rsidR="0019153F" w:rsidRPr="00226F61">
        <w:rPr>
          <w:sz w:val="22"/>
          <w:szCs w:val="22"/>
        </w:rPr>
        <w:t>. The first program is SPARK</w:t>
      </w:r>
      <w:r w:rsidR="00524581">
        <w:rPr>
          <w:sz w:val="22"/>
          <w:szCs w:val="22"/>
        </w:rPr>
        <w:t xml:space="preserve"> </w:t>
      </w:r>
      <w:r w:rsidRPr="00226F61">
        <w:rPr>
          <w:sz w:val="22"/>
          <w:szCs w:val="22"/>
        </w:rPr>
        <w:t xml:space="preserve">which is a lightweight </w:t>
      </w:r>
      <w:r w:rsidR="002427AE" w:rsidRPr="00226F61">
        <w:rPr>
          <w:sz w:val="22"/>
          <w:szCs w:val="22"/>
        </w:rPr>
        <w:t>and efficient tool for CA</w:t>
      </w:r>
      <w:r w:rsidRPr="00226F61">
        <w:rPr>
          <w:sz w:val="22"/>
          <w:szCs w:val="22"/>
        </w:rPr>
        <w:t>.</w:t>
      </w:r>
      <w:r w:rsidR="002427AE" w:rsidRPr="00226F61">
        <w:rPr>
          <w:sz w:val="22"/>
          <w:szCs w:val="22"/>
        </w:rPr>
        <w:t xml:space="preserve"> Being so lightweight, Spark is very capable of modelling the number of cells I would require for this project; in </w:t>
      </w:r>
      <w:r w:rsidR="009C7DFD" w:rsidRPr="00226F61">
        <w:rPr>
          <w:sz w:val="22"/>
          <w:szCs w:val="22"/>
        </w:rPr>
        <w:t>fact,</w:t>
      </w:r>
      <w:r w:rsidR="002427AE" w:rsidRPr="00226F61">
        <w:rPr>
          <w:sz w:val="22"/>
          <w:szCs w:val="22"/>
        </w:rPr>
        <w:t xml:space="preserve"> it can simulate </w:t>
      </w:r>
      <w:r w:rsidR="00BA448E" w:rsidRPr="00226F61">
        <w:rPr>
          <w:sz w:val="22"/>
          <w:szCs w:val="22"/>
        </w:rPr>
        <w:t>a grid of 101x101 with 10201 cells in real time.</w:t>
      </w:r>
      <w:r w:rsidRPr="00226F61">
        <w:rPr>
          <w:sz w:val="22"/>
          <w:szCs w:val="22"/>
        </w:rPr>
        <w:t xml:space="preserve"> Its programs are written in SPARK-PL which is translated into Java source code</w:t>
      </w:r>
      <w:r w:rsidR="00B218EF" w:rsidRPr="00226F61">
        <w:rPr>
          <w:sz w:val="22"/>
          <w:szCs w:val="22"/>
        </w:rPr>
        <w:t>, meaning a significant amount of time will be required to learn the new language.</w:t>
      </w:r>
      <w:r w:rsidR="002427AE" w:rsidRPr="00226F61">
        <w:rPr>
          <w:sz w:val="22"/>
          <w:szCs w:val="22"/>
        </w:rPr>
        <w:t xml:space="preserve"> </w:t>
      </w:r>
      <w:r w:rsidR="00BA448E" w:rsidRPr="00226F61">
        <w:rPr>
          <w:sz w:val="22"/>
          <w:szCs w:val="22"/>
        </w:rPr>
        <w:t>Another downside is that being a CA</w:t>
      </w:r>
      <w:r w:rsidR="00260B53">
        <w:rPr>
          <w:sz w:val="22"/>
          <w:szCs w:val="22"/>
        </w:rPr>
        <w:t>,</w:t>
      </w:r>
      <w:r w:rsidR="00BA448E" w:rsidRPr="00226F61">
        <w:rPr>
          <w:sz w:val="22"/>
          <w:szCs w:val="22"/>
        </w:rPr>
        <w:t xml:space="preserve"> the ECs are embedded into the endothelial matrix (the layer the cells sit on top) and therefore are unable to move around the system</w:t>
      </w:r>
      <w:r w:rsidR="009C7DFD" w:rsidRPr="00226F61">
        <w:rPr>
          <w:sz w:val="22"/>
          <w:szCs w:val="22"/>
        </w:rPr>
        <w:t xml:space="preserve">, </w:t>
      </w:r>
      <w:r w:rsidR="00AA6806" w:rsidRPr="00226F61">
        <w:rPr>
          <w:sz w:val="22"/>
          <w:szCs w:val="22"/>
        </w:rPr>
        <w:t xml:space="preserve">and </w:t>
      </w:r>
      <w:r w:rsidR="009C7DFD" w:rsidRPr="00226F61">
        <w:rPr>
          <w:sz w:val="22"/>
          <w:szCs w:val="22"/>
        </w:rPr>
        <w:t xml:space="preserve">as </w:t>
      </w:r>
      <w:r w:rsidR="009C7DFD" w:rsidRPr="00226F61">
        <w:rPr>
          <w:sz w:val="22"/>
          <w:szCs w:val="22"/>
        </w:rPr>
        <w:lastRenderedPageBreak/>
        <w:t>explained above, this is a simplification of reality as ECs are constantly moving or shifting on top of the endothelium layer.</w:t>
      </w:r>
    </w:p>
    <w:p w14:paraId="17A7B0DB" w14:textId="77777777" w:rsidR="00F65495" w:rsidRPr="00226F61" w:rsidRDefault="00F65495" w:rsidP="00046277">
      <w:pPr>
        <w:pStyle w:val="NormalWeb"/>
        <w:spacing w:before="0" w:beforeAutospacing="0" w:after="0" w:afterAutospacing="0"/>
        <w:ind w:left="720"/>
        <w:rPr>
          <w:sz w:val="22"/>
          <w:szCs w:val="22"/>
        </w:rPr>
      </w:pPr>
    </w:p>
    <w:p w14:paraId="6F365CBE" w14:textId="7611A6E8" w:rsidR="00E63FC7" w:rsidRPr="00226F61" w:rsidRDefault="00A94CC0" w:rsidP="00046277">
      <w:pPr>
        <w:pStyle w:val="NormalWeb"/>
        <w:spacing w:before="0" w:beforeAutospacing="0" w:after="0" w:afterAutospacing="0"/>
        <w:ind w:left="720"/>
        <w:rPr>
          <w:sz w:val="22"/>
          <w:szCs w:val="22"/>
        </w:rPr>
      </w:pPr>
      <w:r w:rsidRPr="00226F61">
        <w:rPr>
          <w:sz w:val="22"/>
          <w:szCs w:val="22"/>
        </w:rPr>
        <w:t>The other program</w:t>
      </w:r>
      <w:r w:rsidR="00DD75A9" w:rsidRPr="00226F61">
        <w:rPr>
          <w:sz w:val="22"/>
          <w:szCs w:val="22"/>
        </w:rPr>
        <w:t xml:space="preserve"> is </w:t>
      </w:r>
      <w:r w:rsidR="003A46F8" w:rsidRPr="00226F61">
        <w:rPr>
          <w:sz w:val="22"/>
          <w:szCs w:val="22"/>
        </w:rPr>
        <w:t>a python based ABM</w:t>
      </w:r>
      <w:r w:rsidR="00DD75A9" w:rsidRPr="00226F61">
        <w:rPr>
          <w:sz w:val="22"/>
          <w:szCs w:val="22"/>
        </w:rPr>
        <w:t xml:space="preserve"> by Marziha Tehrani</w:t>
      </w:r>
      <w:r w:rsidRPr="00226F61">
        <w:rPr>
          <w:sz w:val="22"/>
          <w:szCs w:val="22"/>
        </w:rPr>
        <w:t>, a PhD student, called CellABM.</w:t>
      </w:r>
      <w:r w:rsidR="003A46F8" w:rsidRPr="00226F61">
        <w:rPr>
          <w:sz w:val="22"/>
          <w:szCs w:val="22"/>
        </w:rPr>
        <w:t xml:space="preserve"> </w:t>
      </w:r>
      <w:r w:rsidRPr="00226F61">
        <w:rPr>
          <w:sz w:val="22"/>
          <w:szCs w:val="22"/>
        </w:rPr>
        <w:t>I</w:t>
      </w:r>
      <w:r w:rsidR="003800F0">
        <w:rPr>
          <w:sz w:val="22"/>
          <w:szCs w:val="22"/>
        </w:rPr>
        <w:t xml:space="preserve">t uses two agents to model interactions </w:t>
      </w:r>
      <w:r w:rsidR="003A46F8" w:rsidRPr="00226F61">
        <w:rPr>
          <w:sz w:val="22"/>
          <w:szCs w:val="22"/>
        </w:rPr>
        <w:t>betwe</w:t>
      </w:r>
      <w:r w:rsidR="003800F0">
        <w:rPr>
          <w:sz w:val="22"/>
          <w:szCs w:val="22"/>
        </w:rPr>
        <w:t>en cancer cells and stem cells and</w:t>
      </w:r>
      <w:r w:rsidR="003A46F8" w:rsidRPr="00226F61">
        <w:rPr>
          <w:sz w:val="22"/>
          <w:szCs w:val="22"/>
        </w:rPr>
        <w:t xml:space="preserve"> has several classes which allow</w:t>
      </w:r>
      <w:ins w:id="111" w:author="D.Walker" w:date="2017-11-28T16:52:00Z">
        <w:r w:rsidR="00807C12" w:rsidRPr="00226F61">
          <w:rPr>
            <w:sz w:val="22"/>
            <w:szCs w:val="22"/>
          </w:rPr>
          <w:t xml:space="preserve">s the </w:t>
        </w:r>
        <w:commentRangeStart w:id="112"/>
        <w:r w:rsidR="00807C12" w:rsidRPr="00226F61">
          <w:rPr>
            <w:sz w:val="22"/>
            <w:szCs w:val="22"/>
          </w:rPr>
          <w:t>user</w:t>
        </w:r>
        <w:commentRangeEnd w:id="112"/>
        <w:r w:rsidR="00807C12" w:rsidRPr="00226F61">
          <w:rPr>
            <w:rStyle w:val="CommentReference"/>
            <w:sz w:val="22"/>
            <w:szCs w:val="22"/>
          </w:rPr>
          <w:commentReference w:id="112"/>
        </w:r>
        <w:r w:rsidR="00807C12" w:rsidRPr="00226F61">
          <w:rPr>
            <w:sz w:val="22"/>
            <w:szCs w:val="22"/>
          </w:rPr>
          <w:t xml:space="preserve"> </w:t>
        </w:r>
      </w:ins>
      <w:del w:id="113" w:author="D.Walker" w:date="2017-11-28T16:52:00Z">
        <w:r w:rsidR="003A46F8" w:rsidRPr="00226F61" w:rsidDel="00807C12">
          <w:rPr>
            <w:sz w:val="22"/>
            <w:szCs w:val="22"/>
          </w:rPr>
          <w:delText xml:space="preserve"> you </w:delText>
        </w:r>
      </w:del>
      <w:r w:rsidR="003A46F8" w:rsidRPr="00226F61">
        <w:rPr>
          <w:sz w:val="22"/>
          <w:szCs w:val="22"/>
        </w:rPr>
        <w:t>to easily change the rules of each phase of the cell cycle along with the initial cell parameters, such as size</w:t>
      </w:r>
      <w:r w:rsidR="00E63FC7" w:rsidRPr="00226F61">
        <w:rPr>
          <w:sz w:val="22"/>
          <w:szCs w:val="22"/>
        </w:rPr>
        <w:t>, direction and speed.</w:t>
      </w:r>
      <w:r w:rsidRPr="00226F61">
        <w:rPr>
          <w:sz w:val="22"/>
          <w:szCs w:val="22"/>
        </w:rPr>
        <w:t xml:space="preserve"> However at large cell numbers</w:t>
      </w:r>
      <w:r w:rsidR="003800F0">
        <w:rPr>
          <w:sz w:val="22"/>
          <w:szCs w:val="22"/>
        </w:rPr>
        <w:t>, it</w:t>
      </w:r>
      <w:r w:rsidRPr="00226F61">
        <w:rPr>
          <w:sz w:val="22"/>
          <w:szCs w:val="22"/>
        </w:rPr>
        <w:t xml:space="preserve"> is rather slow and </w:t>
      </w:r>
      <w:r w:rsidR="003800F0">
        <w:rPr>
          <w:sz w:val="22"/>
          <w:szCs w:val="22"/>
        </w:rPr>
        <w:t>there are</w:t>
      </w:r>
      <w:r w:rsidRPr="00226F61">
        <w:rPr>
          <w:sz w:val="22"/>
          <w:szCs w:val="22"/>
        </w:rPr>
        <w:t xml:space="preserve"> no capabilities of interacting with the agents during the simulation.</w:t>
      </w:r>
    </w:p>
    <w:p w14:paraId="5AC7B25E" w14:textId="77777777" w:rsidR="001944B6" w:rsidRPr="00226F61" w:rsidRDefault="001944B6" w:rsidP="00115F28">
      <w:pPr>
        <w:pStyle w:val="NormalWeb"/>
        <w:spacing w:before="0" w:beforeAutospacing="0" w:after="0" w:afterAutospacing="0"/>
        <w:rPr>
          <w:sz w:val="22"/>
          <w:szCs w:val="22"/>
        </w:rPr>
      </w:pPr>
    </w:p>
    <w:p w14:paraId="48D246DB" w14:textId="07A5E748" w:rsidR="00BA448E" w:rsidRPr="00226F61" w:rsidRDefault="00BA448E" w:rsidP="00BA448E">
      <w:pPr>
        <w:pStyle w:val="NormalWeb"/>
        <w:spacing w:before="0" w:beforeAutospacing="0" w:after="0" w:afterAutospacing="0"/>
        <w:ind w:left="720"/>
        <w:rPr>
          <w:sz w:val="22"/>
          <w:szCs w:val="22"/>
        </w:rPr>
      </w:pPr>
      <w:r w:rsidRPr="00226F61">
        <w:rPr>
          <w:sz w:val="22"/>
          <w:szCs w:val="22"/>
        </w:rPr>
        <w:t>There are three other software frameworks I’ve looked at, but not as in-depth as the two described above; they are: Net Logo, Mason, and Repast.</w:t>
      </w:r>
      <w:r w:rsidR="00185A9C" w:rsidRPr="00226F61">
        <w:rPr>
          <w:sz w:val="22"/>
          <w:szCs w:val="22"/>
        </w:rPr>
        <w:t xml:space="preserve"> </w:t>
      </w:r>
    </w:p>
    <w:p w14:paraId="29CFF393" w14:textId="29C0142A" w:rsidR="00BA448E" w:rsidRPr="00226F61" w:rsidRDefault="00BA448E" w:rsidP="00115F28">
      <w:pPr>
        <w:pStyle w:val="NormalWeb"/>
        <w:spacing w:before="0" w:beforeAutospacing="0" w:after="0" w:afterAutospacing="0"/>
        <w:rPr>
          <w:sz w:val="22"/>
          <w:szCs w:val="22"/>
        </w:rPr>
      </w:pPr>
      <w:r w:rsidRPr="00226F61">
        <w:rPr>
          <w:sz w:val="22"/>
          <w:szCs w:val="22"/>
        </w:rPr>
        <w:tab/>
      </w:r>
    </w:p>
    <w:tbl>
      <w:tblPr>
        <w:tblStyle w:val="TableGrid"/>
        <w:tblW w:w="0" w:type="auto"/>
        <w:tblInd w:w="720" w:type="dxa"/>
        <w:tblLook w:val="04A0" w:firstRow="1" w:lastRow="0" w:firstColumn="1" w:lastColumn="0" w:noHBand="0" w:noVBand="1"/>
        <w:tblPrChange w:id="114" w:author="Harry Cooper" w:date="2017-11-30T19:42:00Z">
          <w:tblPr>
            <w:tblStyle w:val="TableGrid"/>
            <w:tblW w:w="0" w:type="auto"/>
            <w:tblInd w:w="720" w:type="dxa"/>
            <w:tblLook w:val="04A0" w:firstRow="1" w:lastRow="0" w:firstColumn="1" w:lastColumn="0" w:noHBand="0" w:noVBand="1"/>
          </w:tblPr>
        </w:tblPrChange>
      </w:tblPr>
      <w:tblGrid>
        <w:gridCol w:w="2022"/>
        <w:tblGridChange w:id="115">
          <w:tblGrid>
            <w:gridCol w:w="2022"/>
          </w:tblGrid>
        </w:tblGridChange>
      </w:tblGrid>
      <w:tr w:rsidR="001944B6" w:rsidRPr="00226F61" w:rsidDel="001944B6" w14:paraId="612E0A74" w14:textId="1A2C9994" w:rsidTr="00115F28">
        <w:trPr>
          <w:trHeight w:val="332"/>
          <w:del w:id="116" w:author="Harry Cooper" w:date="2017-11-29T15:15:00Z"/>
          <w:trPrChange w:id="117" w:author="Harry Cooper" w:date="2017-11-30T19:42:00Z">
            <w:trPr>
              <w:trHeight w:val="260"/>
            </w:trPr>
          </w:trPrChange>
        </w:trPr>
        <w:tc>
          <w:tcPr>
            <w:tcW w:w="2022" w:type="dxa"/>
            <w:tcPrChange w:id="118" w:author="Harry Cooper" w:date="2017-11-30T19:42:00Z">
              <w:tcPr>
                <w:tcW w:w="2022" w:type="dxa"/>
              </w:tcPr>
            </w:tcPrChange>
          </w:tcPr>
          <w:p w14:paraId="6AF55796" w14:textId="48F5D657" w:rsidR="001944B6" w:rsidRPr="00226F61" w:rsidDel="001944B6" w:rsidRDefault="001944B6" w:rsidP="00046277">
            <w:pPr>
              <w:pStyle w:val="NormalWeb"/>
              <w:spacing w:before="0" w:beforeAutospacing="0" w:after="0" w:afterAutospacing="0"/>
              <w:rPr>
                <w:del w:id="119" w:author="Harry Cooper" w:date="2017-11-29T15:15:00Z"/>
                <w:sz w:val="22"/>
                <w:szCs w:val="22"/>
              </w:rPr>
            </w:pPr>
          </w:p>
        </w:tc>
      </w:tr>
      <w:tr w:rsidR="001944B6" w:rsidRPr="00226F61" w:rsidDel="001944B6" w14:paraId="43103CE0" w14:textId="493D0ADD" w:rsidTr="00E63FC7">
        <w:trPr>
          <w:trHeight w:val="260"/>
          <w:del w:id="120" w:author="Harry Cooper" w:date="2017-11-29T15:15:00Z"/>
        </w:trPr>
        <w:tc>
          <w:tcPr>
            <w:tcW w:w="2022" w:type="dxa"/>
          </w:tcPr>
          <w:p w14:paraId="319F3064" w14:textId="3C0C91AA" w:rsidR="001944B6" w:rsidRPr="00226F61" w:rsidDel="001944B6" w:rsidRDefault="001944B6" w:rsidP="00046277">
            <w:pPr>
              <w:pStyle w:val="NormalWeb"/>
              <w:spacing w:before="0" w:beforeAutospacing="0" w:after="0" w:afterAutospacing="0"/>
              <w:rPr>
                <w:del w:id="121" w:author="Harry Cooper" w:date="2017-11-29T15:15:00Z"/>
                <w:sz w:val="22"/>
                <w:szCs w:val="22"/>
              </w:rPr>
            </w:pPr>
          </w:p>
        </w:tc>
      </w:tr>
      <w:tr w:rsidR="001944B6" w:rsidRPr="00226F61" w:rsidDel="001944B6" w14:paraId="53645236" w14:textId="5300A506" w:rsidTr="00E63FC7">
        <w:trPr>
          <w:trHeight w:val="260"/>
          <w:del w:id="122" w:author="Harry Cooper" w:date="2017-11-29T15:15:00Z"/>
        </w:trPr>
        <w:tc>
          <w:tcPr>
            <w:tcW w:w="2022" w:type="dxa"/>
          </w:tcPr>
          <w:p w14:paraId="777B61D0" w14:textId="45D68D89" w:rsidR="001944B6" w:rsidRPr="00226F61" w:rsidDel="001944B6" w:rsidRDefault="001944B6" w:rsidP="00046277">
            <w:pPr>
              <w:pStyle w:val="NormalWeb"/>
              <w:spacing w:before="0" w:beforeAutospacing="0" w:after="0" w:afterAutospacing="0"/>
              <w:rPr>
                <w:del w:id="123" w:author="Harry Cooper" w:date="2017-11-29T15:15:00Z"/>
                <w:sz w:val="22"/>
                <w:szCs w:val="22"/>
              </w:rPr>
            </w:pPr>
          </w:p>
        </w:tc>
      </w:tr>
    </w:tbl>
    <w:p w14:paraId="743F11CD" w14:textId="79FDAC8A" w:rsidR="00E63FC7" w:rsidRPr="00226F61" w:rsidRDefault="00BA448E" w:rsidP="00995787">
      <w:pPr>
        <w:pStyle w:val="NormalWeb"/>
        <w:spacing w:before="0" w:beforeAutospacing="0" w:after="0" w:afterAutospacing="0"/>
        <w:ind w:left="720"/>
        <w:rPr>
          <w:sz w:val="22"/>
          <w:szCs w:val="22"/>
        </w:rPr>
      </w:pPr>
      <w:r w:rsidRPr="00226F61">
        <w:rPr>
          <w:sz w:val="22"/>
          <w:szCs w:val="22"/>
        </w:rPr>
        <w:t xml:space="preserve">Below, I have </w:t>
      </w:r>
      <w:r w:rsidR="007613B3" w:rsidRPr="00226F61">
        <w:rPr>
          <w:sz w:val="22"/>
          <w:szCs w:val="22"/>
        </w:rPr>
        <w:t>quantitat</w:t>
      </w:r>
      <w:r w:rsidR="007653C6" w:rsidRPr="00226F61">
        <w:rPr>
          <w:sz w:val="22"/>
          <w:szCs w:val="22"/>
        </w:rPr>
        <w:t>ively summarised the</w:t>
      </w:r>
      <w:r w:rsidRPr="00226F61">
        <w:rPr>
          <w:sz w:val="22"/>
          <w:szCs w:val="22"/>
        </w:rPr>
        <w:t xml:space="preserve"> strengths of each software in relation to each other. </w:t>
      </w:r>
      <w:r w:rsidR="001C57A4">
        <w:rPr>
          <w:sz w:val="22"/>
          <w:szCs w:val="22"/>
        </w:rPr>
        <w:t>A</w:t>
      </w:r>
      <w:r w:rsidRPr="00226F61">
        <w:rPr>
          <w:sz w:val="22"/>
          <w:szCs w:val="22"/>
        </w:rPr>
        <w:t xml:space="preserve"> scoring system between 1</w:t>
      </w:r>
      <w:r w:rsidR="00C868CE" w:rsidRPr="00226F61">
        <w:rPr>
          <w:sz w:val="22"/>
          <w:szCs w:val="22"/>
        </w:rPr>
        <w:t xml:space="preserve"> (low)</w:t>
      </w:r>
      <w:r w:rsidRPr="00226F61">
        <w:rPr>
          <w:sz w:val="22"/>
          <w:szCs w:val="22"/>
        </w:rPr>
        <w:t xml:space="preserve"> and 5</w:t>
      </w:r>
      <w:r w:rsidR="00C868CE" w:rsidRPr="00226F61">
        <w:rPr>
          <w:sz w:val="22"/>
          <w:szCs w:val="22"/>
        </w:rPr>
        <w:t xml:space="preserve"> (high)</w:t>
      </w:r>
      <w:r w:rsidRPr="00226F61">
        <w:rPr>
          <w:sz w:val="22"/>
          <w:szCs w:val="22"/>
        </w:rPr>
        <w:t xml:space="preserve"> </w:t>
      </w:r>
      <w:r w:rsidR="001C57A4">
        <w:rPr>
          <w:sz w:val="22"/>
          <w:szCs w:val="22"/>
        </w:rPr>
        <w:t>is multiplied</w:t>
      </w:r>
      <w:r w:rsidRPr="00226F61">
        <w:rPr>
          <w:sz w:val="22"/>
          <w:szCs w:val="22"/>
        </w:rPr>
        <w:t xml:space="preserve"> by the weight of each category. This gives a total showing the overall usefulness of the software. </w:t>
      </w:r>
    </w:p>
    <w:p w14:paraId="10CB6537" w14:textId="77777777" w:rsidR="00BA448E" w:rsidRPr="00226F61" w:rsidRDefault="00BA448E" w:rsidP="00BA448E">
      <w:pPr>
        <w:pStyle w:val="NormalWeb"/>
        <w:spacing w:before="0" w:beforeAutospacing="0" w:after="0" w:afterAutospacing="0"/>
        <w:ind w:left="720"/>
        <w:rPr>
          <w:color w:val="ED7D31" w:themeColor="accent2"/>
          <w:sz w:val="22"/>
          <w:szCs w:val="22"/>
        </w:rPr>
      </w:pPr>
    </w:p>
    <w:tbl>
      <w:tblPr>
        <w:tblStyle w:val="TableGrid"/>
        <w:tblW w:w="8172" w:type="dxa"/>
        <w:tblInd w:w="720" w:type="dxa"/>
        <w:tblLook w:val="04A0" w:firstRow="1" w:lastRow="0" w:firstColumn="1" w:lastColumn="0" w:noHBand="0" w:noVBand="1"/>
      </w:tblPr>
      <w:tblGrid>
        <w:gridCol w:w="2184"/>
        <w:gridCol w:w="510"/>
        <w:gridCol w:w="1067"/>
        <w:gridCol w:w="1109"/>
        <w:gridCol w:w="1086"/>
        <w:gridCol w:w="1100"/>
        <w:gridCol w:w="1116"/>
      </w:tblGrid>
      <w:tr w:rsidR="00450068" w:rsidRPr="00226F61" w14:paraId="3B47DB16" w14:textId="77777777" w:rsidTr="00B45B87">
        <w:trPr>
          <w:trHeight w:val="340"/>
          <w:ins w:id="124" w:author="Harry Cooper" w:date="2017-11-29T15:15:00Z"/>
        </w:trPr>
        <w:tc>
          <w:tcPr>
            <w:tcW w:w="2719" w:type="dxa"/>
            <w:gridSpan w:val="2"/>
            <w:vMerge w:val="restart"/>
            <w:vAlign w:val="center"/>
          </w:tcPr>
          <w:p w14:paraId="773CAA59" w14:textId="77777777" w:rsidR="0071354D" w:rsidRPr="00226F61" w:rsidRDefault="0071354D" w:rsidP="00450068">
            <w:pPr>
              <w:pStyle w:val="NormalWeb"/>
              <w:spacing w:before="0" w:beforeAutospacing="0" w:after="0" w:afterAutospacing="0"/>
              <w:jc w:val="center"/>
              <w:rPr>
                <w:b/>
                <w:sz w:val="22"/>
                <w:szCs w:val="22"/>
              </w:rPr>
            </w:pPr>
          </w:p>
        </w:tc>
        <w:tc>
          <w:tcPr>
            <w:tcW w:w="5453" w:type="dxa"/>
            <w:gridSpan w:val="5"/>
            <w:vAlign w:val="center"/>
          </w:tcPr>
          <w:p w14:paraId="2DA558AE" w14:textId="76C1789A" w:rsidR="0071354D" w:rsidRPr="00226F61" w:rsidRDefault="0071354D">
            <w:pPr>
              <w:pStyle w:val="NormalWeb"/>
              <w:spacing w:before="0" w:beforeAutospacing="0" w:after="0" w:afterAutospacing="0"/>
              <w:jc w:val="center"/>
              <w:rPr>
                <w:ins w:id="125" w:author="Harry Cooper" w:date="2017-11-29T15:15:00Z"/>
                <w:b/>
                <w:sz w:val="22"/>
                <w:szCs w:val="22"/>
                <w:rPrChange w:id="126" w:author="Harry Cooper" w:date="2017-11-29T15:16:00Z">
                  <w:rPr>
                    <w:ins w:id="127" w:author="Harry Cooper" w:date="2017-11-29T15:15:00Z"/>
                    <w:rFonts w:asciiTheme="minorHAnsi" w:hAnsiTheme="minorHAnsi"/>
                    <w:szCs w:val="22"/>
                  </w:rPr>
                </w:rPrChange>
              </w:rPr>
              <w:pPrChange w:id="128" w:author="Harry Cooper" w:date="2017-11-29T15:16:00Z">
                <w:pPr>
                  <w:pStyle w:val="NormalWeb"/>
                  <w:spacing w:before="0" w:beforeAutospacing="0" w:after="0" w:afterAutospacing="0"/>
                </w:pPr>
              </w:pPrChange>
            </w:pPr>
            <w:ins w:id="129" w:author="Harry Cooper" w:date="2017-11-29T15:16:00Z">
              <w:r w:rsidRPr="00226F61">
                <w:rPr>
                  <w:b/>
                  <w:sz w:val="22"/>
                  <w:szCs w:val="22"/>
                  <w:rPrChange w:id="130" w:author="Harry Cooper" w:date="2017-11-29T15:16:00Z">
                    <w:rPr>
                      <w:rFonts w:asciiTheme="minorHAnsi" w:hAnsiTheme="minorHAnsi"/>
                      <w:szCs w:val="22"/>
                    </w:rPr>
                  </w:rPrChange>
                </w:rPr>
                <w:t>Comparison of Software</w:t>
              </w:r>
            </w:ins>
          </w:p>
        </w:tc>
      </w:tr>
      <w:tr w:rsidR="00B45B87" w:rsidRPr="00226F61" w14:paraId="5E43799F" w14:textId="77777777" w:rsidTr="00B45B87">
        <w:trPr>
          <w:trHeight w:val="359"/>
        </w:trPr>
        <w:tc>
          <w:tcPr>
            <w:tcW w:w="2719" w:type="dxa"/>
            <w:gridSpan w:val="2"/>
            <w:vMerge/>
            <w:vAlign w:val="center"/>
          </w:tcPr>
          <w:p w14:paraId="1752B748" w14:textId="77777777" w:rsidR="0071354D" w:rsidRPr="00226F61"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226F61" w:rsidRDefault="0071354D" w:rsidP="00450068">
            <w:pPr>
              <w:pStyle w:val="NormalWeb"/>
              <w:spacing w:before="0" w:beforeAutospacing="0" w:after="0" w:afterAutospacing="0"/>
              <w:jc w:val="center"/>
              <w:rPr>
                <w:b/>
                <w:sz w:val="22"/>
                <w:szCs w:val="22"/>
                <w:rPrChange w:id="131" w:author="Harry Cooper" w:date="2017-11-29T15:16:00Z">
                  <w:rPr>
                    <w:rFonts w:asciiTheme="minorHAnsi" w:hAnsiTheme="minorHAnsi"/>
                    <w:szCs w:val="22"/>
                  </w:rPr>
                </w:rPrChange>
              </w:rPr>
            </w:pPr>
            <w:r w:rsidRPr="00226F61">
              <w:rPr>
                <w:b/>
                <w:sz w:val="22"/>
                <w:szCs w:val="22"/>
                <w:rPrChange w:id="132" w:author="Harry Cooper" w:date="2017-11-29T15:16:00Z">
                  <w:rPr>
                    <w:rFonts w:asciiTheme="minorHAnsi" w:hAnsiTheme="minorHAnsi"/>
                    <w:szCs w:val="22"/>
                  </w:rPr>
                </w:rPrChange>
              </w:rPr>
              <w:t>Spark</w:t>
            </w:r>
          </w:p>
        </w:tc>
        <w:tc>
          <w:tcPr>
            <w:tcW w:w="1030" w:type="dxa"/>
            <w:vAlign w:val="center"/>
          </w:tcPr>
          <w:p w14:paraId="1EA8C69C" w14:textId="05F512F5" w:rsidR="0071354D" w:rsidRPr="00226F61" w:rsidRDefault="0071354D" w:rsidP="00450068">
            <w:pPr>
              <w:pStyle w:val="NormalWeb"/>
              <w:spacing w:before="0" w:beforeAutospacing="0" w:after="0" w:afterAutospacing="0"/>
              <w:jc w:val="center"/>
              <w:rPr>
                <w:b/>
                <w:sz w:val="22"/>
                <w:szCs w:val="22"/>
                <w:rPrChange w:id="133" w:author="Harry Cooper" w:date="2017-11-29T15:16:00Z">
                  <w:rPr>
                    <w:rFonts w:asciiTheme="minorHAnsi" w:hAnsiTheme="minorHAnsi"/>
                    <w:szCs w:val="22"/>
                  </w:rPr>
                </w:rPrChange>
              </w:rPr>
            </w:pPr>
            <w:r w:rsidRPr="00226F61">
              <w:rPr>
                <w:b/>
                <w:sz w:val="22"/>
                <w:szCs w:val="22"/>
                <w:rPrChange w:id="134" w:author="Harry Cooper" w:date="2017-11-29T15:16:00Z">
                  <w:rPr>
                    <w:rFonts w:asciiTheme="minorHAnsi" w:hAnsiTheme="minorHAnsi"/>
                    <w:szCs w:val="22"/>
                  </w:rPr>
                </w:rPrChange>
              </w:rPr>
              <w:t>CellABM</w:t>
            </w:r>
          </w:p>
        </w:tc>
        <w:tc>
          <w:tcPr>
            <w:tcW w:w="1104" w:type="dxa"/>
            <w:vAlign w:val="center"/>
          </w:tcPr>
          <w:p w14:paraId="4BD80F2F" w14:textId="25E507BD" w:rsidR="0071354D" w:rsidRPr="00226F61" w:rsidRDefault="0071354D" w:rsidP="00450068">
            <w:pPr>
              <w:pStyle w:val="NormalWeb"/>
              <w:spacing w:before="0" w:beforeAutospacing="0" w:after="0" w:afterAutospacing="0"/>
              <w:jc w:val="center"/>
              <w:rPr>
                <w:b/>
                <w:sz w:val="22"/>
                <w:szCs w:val="22"/>
                <w:rPrChange w:id="135" w:author="Harry Cooper" w:date="2017-11-29T15:16:00Z">
                  <w:rPr>
                    <w:rFonts w:asciiTheme="minorHAnsi" w:hAnsiTheme="minorHAnsi"/>
                    <w:szCs w:val="22"/>
                  </w:rPr>
                </w:rPrChange>
              </w:rPr>
            </w:pPr>
            <w:r w:rsidRPr="00226F61">
              <w:rPr>
                <w:b/>
                <w:sz w:val="22"/>
                <w:szCs w:val="22"/>
                <w:rPrChange w:id="136" w:author="Harry Cooper" w:date="2017-11-29T15:16:00Z">
                  <w:rPr>
                    <w:rFonts w:asciiTheme="minorHAnsi" w:hAnsiTheme="minorHAnsi"/>
                    <w:szCs w:val="22"/>
                  </w:rPr>
                </w:rPrChange>
              </w:rPr>
              <w:t>Net Logo</w:t>
            </w:r>
          </w:p>
        </w:tc>
        <w:tc>
          <w:tcPr>
            <w:tcW w:w="1111" w:type="dxa"/>
            <w:vAlign w:val="center"/>
          </w:tcPr>
          <w:p w14:paraId="3ACB66F9" w14:textId="5E66A31E" w:rsidR="0071354D" w:rsidRPr="00226F61" w:rsidRDefault="0071354D" w:rsidP="00450068">
            <w:pPr>
              <w:pStyle w:val="NormalWeb"/>
              <w:spacing w:before="0" w:beforeAutospacing="0" w:after="0" w:afterAutospacing="0"/>
              <w:jc w:val="center"/>
              <w:rPr>
                <w:b/>
                <w:sz w:val="22"/>
                <w:szCs w:val="22"/>
                <w:rPrChange w:id="137" w:author="Harry Cooper" w:date="2017-11-29T15:16:00Z">
                  <w:rPr>
                    <w:rFonts w:asciiTheme="minorHAnsi" w:hAnsiTheme="minorHAnsi"/>
                    <w:szCs w:val="22"/>
                  </w:rPr>
                </w:rPrChange>
              </w:rPr>
            </w:pPr>
            <w:r w:rsidRPr="00226F61">
              <w:rPr>
                <w:b/>
                <w:sz w:val="22"/>
                <w:szCs w:val="22"/>
                <w:rPrChange w:id="138" w:author="Harry Cooper" w:date="2017-11-29T15:16:00Z">
                  <w:rPr>
                    <w:rFonts w:asciiTheme="minorHAnsi" w:hAnsiTheme="minorHAnsi"/>
                    <w:szCs w:val="22"/>
                  </w:rPr>
                </w:rPrChange>
              </w:rPr>
              <w:t>Mason</w:t>
            </w:r>
          </w:p>
        </w:tc>
        <w:tc>
          <w:tcPr>
            <w:tcW w:w="1128" w:type="dxa"/>
            <w:vAlign w:val="center"/>
          </w:tcPr>
          <w:p w14:paraId="283A43B0" w14:textId="1301C8D3" w:rsidR="0071354D" w:rsidRPr="00226F61" w:rsidRDefault="0071354D" w:rsidP="00450068">
            <w:pPr>
              <w:pStyle w:val="NormalWeb"/>
              <w:spacing w:before="0" w:beforeAutospacing="0" w:after="0" w:afterAutospacing="0"/>
              <w:jc w:val="center"/>
              <w:rPr>
                <w:b/>
                <w:sz w:val="22"/>
                <w:szCs w:val="22"/>
                <w:rPrChange w:id="139" w:author="Harry Cooper" w:date="2017-11-29T15:16:00Z">
                  <w:rPr>
                    <w:rFonts w:asciiTheme="minorHAnsi" w:hAnsiTheme="minorHAnsi"/>
                    <w:szCs w:val="22"/>
                  </w:rPr>
                </w:rPrChange>
              </w:rPr>
            </w:pPr>
            <w:r w:rsidRPr="00226F61">
              <w:rPr>
                <w:b/>
                <w:sz w:val="22"/>
                <w:szCs w:val="22"/>
              </w:rPr>
              <w:t>Repa</w:t>
            </w:r>
            <w:r w:rsidRPr="00226F61">
              <w:rPr>
                <w:b/>
                <w:sz w:val="22"/>
                <w:szCs w:val="22"/>
                <w:rPrChange w:id="140" w:author="Harry Cooper" w:date="2017-11-29T15:16:00Z">
                  <w:rPr>
                    <w:rFonts w:asciiTheme="minorHAnsi" w:hAnsiTheme="minorHAnsi"/>
                    <w:szCs w:val="22"/>
                  </w:rPr>
                </w:rPrChange>
              </w:rPr>
              <w:t>st</w:t>
            </w:r>
          </w:p>
        </w:tc>
      </w:tr>
      <w:tr w:rsidR="00B45B87" w:rsidRPr="00226F61" w14:paraId="17BCBD7E" w14:textId="77777777" w:rsidTr="00B45B87">
        <w:trPr>
          <w:trHeight w:val="359"/>
        </w:trPr>
        <w:tc>
          <w:tcPr>
            <w:tcW w:w="2208" w:type="dxa"/>
            <w:vAlign w:val="center"/>
          </w:tcPr>
          <w:p w14:paraId="5D9DBBED" w14:textId="7902AB1E" w:rsidR="0071354D" w:rsidRPr="00226F61" w:rsidRDefault="0071354D" w:rsidP="00450068">
            <w:pPr>
              <w:pStyle w:val="NormalWeb"/>
              <w:spacing w:before="0" w:beforeAutospacing="0" w:after="0" w:afterAutospacing="0"/>
              <w:jc w:val="center"/>
              <w:rPr>
                <w:b/>
                <w:sz w:val="22"/>
                <w:szCs w:val="22"/>
                <w:rPrChange w:id="141" w:author="Harry Cooper" w:date="2017-11-29T15:16:00Z">
                  <w:rPr>
                    <w:rFonts w:asciiTheme="minorHAnsi" w:hAnsiTheme="minorHAnsi"/>
                    <w:szCs w:val="22"/>
                  </w:rPr>
                </w:rPrChange>
              </w:rPr>
            </w:pPr>
            <w:r w:rsidRPr="00226F61">
              <w:rPr>
                <w:b/>
                <w:sz w:val="22"/>
                <w:szCs w:val="22"/>
              </w:rPr>
              <w:t>Method (CA or ABM)</w:t>
            </w:r>
          </w:p>
        </w:tc>
        <w:tc>
          <w:tcPr>
            <w:tcW w:w="511" w:type="dxa"/>
            <w:vAlign w:val="center"/>
          </w:tcPr>
          <w:p w14:paraId="5C618CD4" w14:textId="5ECD7C7F" w:rsidR="0071354D" w:rsidRPr="00226F61" w:rsidRDefault="0071354D" w:rsidP="00450068">
            <w:pPr>
              <w:pStyle w:val="NormalWeb"/>
              <w:spacing w:before="0" w:beforeAutospacing="0" w:after="0" w:afterAutospacing="0"/>
              <w:jc w:val="center"/>
              <w:rPr>
                <w:sz w:val="22"/>
                <w:szCs w:val="22"/>
              </w:rPr>
            </w:pPr>
            <w:r w:rsidRPr="00226F61">
              <w:rPr>
                <w:sz w:val="22"/>
                <w:szCs w:val="22"/>
              </w:rPr>
              <w:t>0.1</w:t>
            </w:r>
          </w:p>
        </w:tc>
        <w:tc>
          <w:tcPr>
            <w:tcW w:w="1080" w:type="dxa"/>
            <w:vAlign w:val="center"/>
          </w:tcPr>
          <w:p w14:paraId="073F53E9" w14:textId="510F6B35" w:rsidR="0071354D" w:rsidRPr="00226F61" w:rsidRDefault="00C868CE" w:rsidP="00450068">
            <w:pPr>
              <w:pStyle w:val="NormalWeb"/>
              <w:spacing w:before="0" w:beforeAutospacing="0" w:after="0" w:afterAutospacing="0"/>
              <w:jc w:val="center"/>
              <w:rPr>
                <w:sz w:val="22"/>
                <w:szCs w:val="22"/>
              </w:rPr>
            </w:pPr>
            <w:r w:rsidRPr="00226F61">
              <w:rPr>
                <w:sz w:val="22"/>
                <w:szCs w:val="22"/>
              </w:rPr>
              <w:t>1</w:t>
            </w:r>
          </w:p>
        </w:tc>
        <w:tc>
          <w:tcPr>
            <w:tcW w:w="1030" w:type="dxa"/>
            <w:vAlign w:val="center"/>
          </w:tcPr>
          <w:p w14:paraId="2382B8D6" w14:textId="62BAB952"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c>
          <w:tcPr>
            <w:tcW w:w="1104" w:type="dxa"/>
            <w:vAlign w:val="center"/>
          </w:tcPr>
          <w:p w14:paraId="68F99D24" w14:textId="18DBF9CC"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c>
          <w:tcPr>
            <w:tcW w:w="1111" w:type="dxa"/>
            <w:vAlign w:val="center"/>
          </w:tcPr>
          <w:p w14:paraId="4B0E5F25" w14:textId="1790EA95"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c>
          <w:tcPr>
            <w:tcW w:w="1128" w:type="dxa"/>
            <w:vAlign w:val="center"/>
          </w:tcPr>
          <w:p w14:paraId="0164EBF5" w14:textId="3F2BFD11"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r>
      <w:tr w:rsidR="00B45B87" w:rsidRPr="00226F61" w14:paraId="01EF1FA0" w14:textId="77777777" w:rsidTr="00B45B87">
        <w:trPr>
          <w:trHeight w:val="368"/>
        </w:trPr>
        <w:tc>
          <w:tcPr>
            <w:tcW w:w="2208" w:type="dxa"/>
            <w:vAlign w:val="center"/>
          </w:tcPr>
          <w:p w14:paraId="3EBE5A0D" w14:textId="282D7FD3" w:rsidR="0071354D" w:rsidRPr="00226F61"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226F61">
              <w:rPr>
                <w:b/>
                <w:sz w:val="22"/>
                <w:szCs w:val="22"/>
                <w:rPrChange w:id="143"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226F61" w:rsidRDefault="0071354D" w:rsidP="00450068">
            <w:pPr>
              <w:pStyle w:val="NormalWeb"/>
              <w:spacing w:before="0" w:beforeAutospacing="0" w:after="0" w:afterAutospacing="0"/>
              <w:jc w:val="center"/>
              <w:rPr>
                <w:sz w:val="22"/>
                <w:szCs w:val="22"/>
              </w:rPr>
            </w:pPr>
            <w:r w:rsidRPr="00226F61">
              <w:rPr>
                <w:sz w:val="22"/>
                <w:szCs w:val="22"/>
              </w:rPr>
              <w:t>0.2</w:t>
            </w:r>
          </w:p>
        </w:tc>
        <w:tc>
          <w:tcPr>
            <w:tcW w:w="1080" w:type="dxa"/>
            <w:vAlign w:val="center"/>
          </w:tcPr>
          <w:p w14:paraId="27916A72" w14:textId="0072CE51" w:rsidR="0071354D" w:rsidRPr="00226F61" w:rsidRDefault="00C868CE" w:rsidP="00450068">
            <w:pPr>
              <w:pStyle w:val="NormalWeb"/>
              <w:spacing w:before="0" w:beforeAutospacing="0" w:after="0" w:afterAutospacing="0"/>
              <w:jc w:val="center"/>
              <w:rPr>
                <w:sz w:val="22"/>
                <w:szCs w:val="22"/>
              </w:rPr>
            </w:pPr>
            <w:r w:rsidRPr="00226F61">
              <w:rPr>
                <w:sz w:val="22"/>
                <w:szCs w:val="22"/>
              </w:rPr>
              <w:t>1</w:t>
            </w:r>
          </w:p>
        </w:tc>
        <w:tc>
          <w:tcPr>
            <w:tcW w:w="1030" w:type="dxa"/>
            <w:vAlign w:val="center"/>
          </w:tcPr>
          <w:p w14:paraId="10AD5EC0" w14:textId="04A22F13" w:rsidR="0071354D" w:rsidRPr="00226F61" w:rsidRDefault="00450068" w:rsidP="00450068">
            <w:pPr>
              <w:pStyle w:val="NormalWeb"/>
              <w:spacing w:before="0" w:beforeAutospacing="0" w:after="0" w:afterAutospacing="0"/>
              <w:jc w:val="center"/>
              <w:rPr>
                <w:sz w:val="22"/>
                <w:szCs w:val="22"/>
              </w:rPr>
            </w:pPr>
            <w:r w:rsidRPr="00226F61">
              <w:rPr>
                <w:sz w:val="22"/>
                <w:szCs w:val="22"/>
              </w:rPr>
              <w:t>4</w:t>
            </w:r>
          </w:p>
        </w:tc>
        <w:tc>
          <w:tcPr>
            <w:tcW w:w="1104" w:type="dxa"/>
            <w:vAlign w:val="center"/>
          </w:tcPr>
          <w:p w14:paraId="66189C3A" w14:textId="6BE1FEB2" w:rsidR="0071354D" w:rsidRPr="00226F61" w:rsidRDefault="00D32B7F" w:rsidP="00450068">
            <w:pPr>
              <w:pStyle w:val="NormalWeb"/>
              <w:spacing w:before="0" w:beforeAutospacing="0" w:after="0" w:afterAutospacing="0"/>
              <w:jc w:val="center"/>
              <w:rPr>
                <w:sz w:val="22"/>
                <w:szCs w:val="22"/>
              </w:rPr>
            </w:pPr>
            <w:r w:rsidRPr="00226F61">
              <w:rPr>
                <w:sz w:val="22"/>
                <w:szCs w:val="22"/>
              </w:rPr>
              <w:t>2</w:t>
            </w:r>
          </w:p>
        </w:tc>
        <w:tc>
          <w:tcPr>
            <w:tcW w:w="1111" w:type="dxa"/>
            <w:vAlign w:val="center"/>
          </w:tcPr>
          <w:p w14:paraId="592E4AEA" w14:textId="57F4D904" w:rsidR="0071354D" w:rsidRPr="00226F61" w:rsidRDefault="00D32B7F" w:rsidP="00450068">
            <w:pPr>
              <w:pStyle w:val="NormalWeb"/>
              <w:spacing w:before="0" w:beforeAutospacing="0" w:after="0" w:afterAutospacing="0"/>
              <w:jc w:val="center"/>
              <w:rPr>
                <w:sz w:val="22"/>
                <w:szCs w:val="22"/>
              </w:rPr>
            </w:pPr>
            <w:r w:rsidRPr="00226F61">
              <w:rPr>
                <w:sz w:val="22"/>
                <w:szCs w:val="22"/>
              </w:rPr>
              <w:t>2</w:t>
            </w:r>
          </w:p>
        </w:tc>
        <w:tc>
          <w:tcPr>
            <w:tcW w:w="1128" w:type="dxa"/>
            <w:vAlign w:val="center"/>
          </w:tcPr>
          <w:p w14:paraId="5FFCD7C9" w14:textId="67364D16" w:rsidR="0071354D" w:rsidRPr="00226F61" w:rsidRDefault="00D32B7F" w:rsidP="00450068">
            <w:pPr>
              <w:pStyle w:val="NormalWeb"/>
              <w:spacing w:before="0" w:beforeAutospacing="0" w:after="0" w:afterAutospacing="0"/>
              <w:jc w:val="center"/>
              <w:rPr>
                <w:sz w:val="22"/>
                <w:szCs w:val="22"/>
              </w:rPr>
            </w:pPr>
            <w:r w:rsidRPr="00226F61">
              <w:rPr>
                <w:sz w:val="22"/>
                <w:szCs w:val="22"/>
              </w:rPr>
              <w:t>3</w:t>
            </w:r>
          </w:p>
        </w:tc>
      </w:tr>
      <w:tr w:rsidR="00B45B87" w:rsidRPr="00226F61" w14:paraId="6F2D1CA9" w14:textId="77777777" w:rsidTr="00B45B87">
        <w:trPr>
          <w:trHeight w:val="249"/>
        </w:trPr>
        <w:tc>
          <w:tcPr>
            <w:tcW w:w="2208" w:type="dxa"/>
            <w:vAlign w:val="center"/>
          </w:tcPr>
          <w:p w14:paraId="4D9CFC4A" w14:textId="5BFFFB1E" w:rsidR="0071354D" w:rsidRPr="00226F61"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226F61">
              <w:rPr>
                <w:b/>
                <w:sz w:val="22"/>
                <w:szCs w:val="22"/>
                <w:rPrChange w:id="145" w:author="Harry Cooper" w:date="2017-11-29T15:16:00Z">
                  <w:rPr>
                    <w:rFonts w:asciiTheme="minorHAnsi" w:hAnsiTheme="minorHAnsi"/>
                    <w:szCs w:val="22"/>
                  </w:rPr>
                </w:rPrChange>
              </w:rPr>
              <w:t>Language</w:t>
            </w:r>
          </w:p>
        </w:tc>
        <w:tc>
          <w:tcPr>
            <w:tcW w:w="511" w:type="dxa"/>
            <w:vAlign w:val="center"/>
          </w:tcPr>
          <w:p w14:paraId="557E3D28" w14:textId="755F8F05" w:rsidR="0071354D" w:rsidRPr="00226F61" w:rsidRDefault="0071354D" w:rsidP="00450068">
            <w:pPr>
              <w:pStyle w:val="NormalWeb"/>
              <w:spacing w:before="0" w:beforeAutospacing="0" w:after="0" w:afterAutospacing="0"/>
              <w:jc w:val="center"/>
              <w:rPr>
                <w:sz w:val="22"/>
                <w:szCs w:val="22"/>
              </w:rPr>
            </w:pPr>
            <w:r w:rsidRPr="00226F61">
              <w:rPr>
                <w:sz w:val="22"/>
                <w:szCs w:val="22"/>
              </w:rPr>
              <w:t>0.2</w:t>
            </w:r>
          </w:p>
        </w:tc>
        <w:tc>
          <w:tcPr>
            <w:tcW w:w="1080" w:type="dxa"/>
            <w:vAlign w:val="center"/>
          </w:tcPr>
          <w:p w14:paraId="1A878173" w14:textId="62F0A909" w:rsidR="0071354D" w:rsidRPr="00226F61" w:rsidRDefault="00450068" w:rsidP="00450068">
            <w:pPr>
              <w:pStyle w:val="NormalWeb"/>
              <w:spacing w:before="0" w:beforeAutospacing="0" w:after="0" w:afterAutospacing="0"/>
              <w:jc w:val="center"/>
              <w:rPr>
                <w:sz w:val="22"/>
                <w:szCs w:val="22"/>
              </w:rPr>
            </w:pPr>
            <w:r w:rsidRPr="00226F61">
              <w:rPr>
                <w:sz w:val="22"/>
                <w:szCs w:val="22"/>
              </w:rPr>
              <w:t>2</w:t>
            </w:r>
          </w:p>
        </w:tc>
        <w:tc>
          <w:tcPr>
            <w:tcW w:w="1030" w:type="dxa"/>
            <w:vAlign w:val="center"/>
          </w:tcPr>
          <w:p w14:paraId="5B7DC5BC" w14:textId="0CDBA6F3"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c>
          <w:tcPr>
            <w:tcW w:w="1104" w:type="dxa"/>
            <w:vAlign w:val="center"/>
          </w:tcPr>
          <w:p w14:paraId="0317968A" w14:textId="35BAA0F4"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111" w:type="dxa"/>
            <w:vAlign w:val="center"/>
          </w:tcPr>
          <w:p w14:paraId="3AF6EC6C" w14:textId="2537DEB5"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128" w:type="dxa"/>
            <w:vAlign w:val="center"/>
          </w:tcPr>
          <w:p w14:paraId="2DD8BF3C" w14:textId="6CC628A2" w:rsidR="0071354D" w:rsidRPr="00226F61" w:rsidRDefault="006C3661" w:rsidP="00450068">
            <w:pPr>
              <w:pStyle w:val="NormalWeb"/>
              <w:spacing w:before="0" w:beforeAutospacing="0" w:after="0" w:afterAutospacing="0"/>
              <w:jc w:val="center"/>
              <w:rPr>
                <w:sz w:val="22"/>
                <w:szCs w:val="22"/>
              </w:rPr>
            </w:pPr>
            <w:r w:rsidRPr="00226F61">
              <w:rPr>
                <w:sz w:val="22"/>
                <w:szCs w:val="22"/>
              </w:rPr>
              <w:t>3</w:t>
            </w:r>
          </w:p>
        </w:tc>
      </w:tr>
      <w:tr w:rsidR="00B45B87" w:rsidRPr="00226F61" w14:paraId="52E8CA6E" w14:textId="77777777" w:rsidTr="00B45B87">
        <w:trPr>
          <w:trHeight w:val="312"/>
        </w:trPr>
        <w:tc>
          <w:tcPr>
            <w:tcW w:w="2208" w:type="dxa"/>
            <w:vAlign w:val="center"/>
          </w:tcPr>
          <w:p w14:paraId="424E7A2A" w14:textId="2BB6808B" w:rsidR="0071354D" w:rsidRPr="00226F61" w:rsidRDefault="0071354D" w:rsidP="00450068">
            <w:pPr>
              <w:pStyle w:val="NormalWeb"/>
              <w:spacing w:before="0" w:beforeAutospacing="0" w:after="0" w:afterAutospacing="0"/>
              <w:jc w:val="center"/>
              <w:rPr>
                <w:b/>
                <w:sz w:val="22"/>
                <w:szCs w:val="22"/>
              </w:rPr>
            </w:pPr>
            <w:r w:rsidRPr="00226F61">
              <w:rPr>
                <w:b/>
                <w:sz w:val="22"/>
                <w:szCs w:val="22"/>
              </w:rPr>
              <w:t>Interaction during simulation (GUI)</w:t>
            </w:r>
          </w:p>
        </w:tc>
        <w:tc>
          <w:tcPr>
            <w:tcW w:w="511" w:type="dxa"/>
            <w:vAlign w:val="center"/>
          </w:tcPr>
          <w:p w14:paraId="16F5FF79" w14:textId="0C2DFA44" w:rsidR="0071354D" w:rsidRPr="00226F61" w:rsidRDefault="0071354D" w:rsidP="00450068">
            <w:pPr>
              <w:pStyle w:val="NormalWeb"/>
              <w:spacing w:before="0" w:beforeAutospacing="0" w:after="0" w:afterAutospacing="0"/>
              <w:jc w:val="center"/>
              <w:rPr>
                <w:sz w:val="22"/>
                <w:szCs w:val="22"/>
              </w:rPr>
            </w:pPr>
            <w:r w:rsidRPr="00226F61">
              <w:rPr>
                <w:sz w:val="22"/>
                <w:szCs w:val="22"/>
              </w:rPr>
              <w:t>0.1</w:t>
            </w:r>
          </w:p>
        </w:tc>
        <w:tc>
          <w:tcPr>
            <w:tcW w:w="1080" w:type="dxa"/>
            <w:vAlign w:val="center"/>
          </w:tcPr>
          <w:p w14:paraId="57B176DF" w14:textId="7F4649A4"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030" w:type="dxa"/>
            <w:vAlign w:val="center"/>
          </w:tcPr>
          <w:p w14:paraId="4E2A2C24" w14:textId="7DD8E4A0"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c>
          <w:tcPr>
            <w:tcW w:w="1104" w:type="dxa"/>
            <w:vAlign w:val="center"/>
          </w:tcPr>
          <w:p w14:paraId="42EC46D5" w14:textId="528CBB70"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c>
          <w:tcPr>
            <w:tcW w:w="1111" w:type="dxa"/>
            <w:vAlign w:val="center"/>
          </w:tcPr>
          <w:p w14:paraId="7D66267A" w14:textId="73041174"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128" w:type="dxa"/>
            <w:vAlign w:val="center"/>
          </w:tcPr>
          <w:p w14:paraId="52DF1300" w14:textId="16FA5428"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r>
      <w:tr w:rsidR="00B45B87" w:rsidRPr="00226F61" w14:paraId="4ECC8177" w14:textId="77777777" w:rsidTr="00B45B87">
        <w:trPr>
          <w:trHeight w:val="192"/>
        </w:trPr>
        <w:tc>
          <w:tcPr>
            <w:tcW w:w="2208" w:type="dxa"/>
            <w:vAlign w:val="center"/>
          </w:tcPr>
          <w:p w14:paraId="5AE6DBF7" w14:textId="168F906B" w:rsidR="0071354D" w:rsidRPr="00226F61" w:rsidRDefault="0071354D" w:rsidP="00450068">
            <w:pPr>
              <w:pStyle w:val="NormalWeb"/>
              <w:spacing w:before="0" w:beforeAutospacing="0" w:after="0" w:afterAutospacing="0"/>
              <w:jc w:val="center"/>
              <w:rPr>
                <w:b/>
                <w:sz w:val="22"/>
                <w:szCs w:val="22"/>
              </w:rPr>
            </w:pPr>
            <w:r w:rsidRPr="00226F61">
              <w:rPr>
                <w:b/>
                <w:sz w:val="22"/>
                <w:szCs w:val="22"/>
              </w:rPr>
              <w:t>Speed</w:t>
            </w:r>
          </w:p>
        </w:tc>
        <w:tc>
          <w:tcPr>
            <w:tcW w:w="511" w:type="dxa"/>
            <w:vAlign w:val="center"/>
          </w:tcPr>
          <w:p w14:paraId="723F5EFD" w14:textId="1EA20956" w:rsidR="0071354D" w:rsidRPr="00226F61" w:rsidRDefault="0071354D" w:rsidP="00450068">
            <w:pPr>
              <w:pStyle w:val="NormalWeb"/>
              <w:spacing w:before="0" w:beforeAutospacing="0" w:after="0" w:afterAutospacing="0"/>
              <w:jc w:val="center"/>
              <w:rPr>
                <w:sz w:val="22"/>
                <w:szCs w:val="22"/>
              </w:rPr>
            </w:pPr>
            <w:r w:rsidRPr="00226F61">
              <w:rPr>
                <w:sz w:val="22"/>
                <w:szCs w:val="22"/>
              </w:rPr>
              <w:t>0.</w:t>
            </w:r>
            <w:r w:rsidR="00450068" w:rsidRPr="00226F61">
              <w:rPr>
                <w:sz w:val="22"/>
                <w:szCs w:val="22"/>
              </w:rPr>
              <w:t>3</w:t>
            </w:r>
          </w:p>
        </w:tc>
        <w:tc>
          <w:tcPr>
            <w:tcW w:w="1080" w:type="dxa"/>
            <w:vAlign w:val="center"/>
          </w:tcPr>
          <w:p w14:paraId="659169B8" w14:textId="7279F6A7"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030" w:type="dxa"/>
            <w:vAlign w:val="center"/>
          </w:tcPr>
          <w:p w14:paraId="1691B3A1" w14:textId="2A581515" w:rsidR="0071354D" w:rsidRPr="00226F61" w:rsidRDefault="00450068" w:rsidP="00450068">
            <w:pPr>
              <w:pStyle w:val="NormalWeb"/>
              <w:spacing w:before="0" w:beforeAutospacing="0" w:after="0" w:afterAutospacing="0"/>
              <w:jc w:val="center"/>
              <w:rPr>
                <w:sz w:val="22"/>
                <w:szCs w:val="22"/>
              </w:rPr>
            </w:pPr>
            <w:r w:rsidRPr="00226F61">
              <w:rPr>
                <w:sz w:val="22"/>
                <w:szCs w:val="22"/>
              </w:rPr>
              <w:t>2</w:t>
            </w:r>
          </w:p>
        </w:tc>
        <w:tc>
          <w:tcPr>
            <w:tcW w:w="1104" w:type="dxa"/>
            <w:vAlign w:val="center"/>
          </w:tcPr>
          <w:p w14:paraId="6EA4DDA9" w14:textId="4BF847CC"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111" w:type="dxa"/>
            <w:vAlign w:val="center"/>
          </w:tcPr>
          <w:p w14:paraId="45D882BF" w14:textId="0EE742F1"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128" w:type="dxa"/>
            <w:vAlign w:val="center"/>
          </w:tcPr>
          <w:p w14:paraId="1E1CB806" w14:textId="58FFC541"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r>
      <w:tr w:rsidR="00B45B87" w:rsidRPr="00226F61" w14:paraId="57B99445" w14:textId="77777777" w:rsidTr="00B45B87">
        <w:trPr>
          <w:trHeight w:val="192"/>
        </w:trPr>
        <w:tc>
          <w:tcPr>
            <w:tcW w:w="2208" w:type="dxa"/>
            <w:vAlign w:val="center"/>
          </w:tcPr>
          <w:p w14:paraId="26318AF2" w14:textId="0579F536" w:rsidR="0071354D" w:rsidRPr="00226F61" w:rsidRDefault="0071354D" w:rsidP="00450068">
            <w:pPr>
              <w:pStyle w:val="NormalWeb"/>
              <w:spacing w:before="0" w:beforeAutospacing="0" w:after="0" w:afterAutospacing="0"/>
              <w:jc w:val="center"/>
              <w:rPr>
                <w:b/>
                <w:sz w:val="22"/>
                <w:szCs w:val="22"/>
              </w:rPr>
            </w:pPr>
            <w:r w:rsidRPr="00226F61">
              <w:rPr>
                <w:b/>
                <w:sz w:val="22"/>
                <w:szCs w:val="22"/>
              </w:rPr>
              <w:t>Familiarisation</w:t>
            </w:r>
          </w:p>
        </w:tc>
        <w:tc>
          <w:tcPr>
            <w:tcW w:w="511" w:type="dxa"/>
            <w:vAlign w:val="center"/>
          </w:tcPr>
          <w:p w14:paraId="27341426" w14:textId="6337CE3B" w:rsidR="0071354D" w:rsidRPr="00226F61" w:rsidRDefault="0071354D" w:rsidP="00450068">
            <w:pPr>
              <w:pStyle w:val="NormalWeb"/>
              <w:spacing w:before="0" w:beforeAutospacing="0" w:after="0" w:afterAutospacing="0"/>
              <w:jc w:val="center"/>
              <w:rPr>
                <w:sz w:val="22"/>
                <w:szCs w:val="22"/>
              </w:rPr>
            </w:pPr>
            <w:r w:rsidRPr="00226F61">
              <w:rPr>
                <w:sz w:val="22"/>
                <w:szCs w:val="22"/>
              </w:rPr>
              <w:t>0.1</w:t>
            </w:r>
          </w:p>
        </w:tc>
        <w:tc>
          <w:tcPr>
            <w:tcW w:w="1080" w:type="dxa"/>
            <w:vAlign w:val="center"/>
          </w:tcPr>
          <w:p w14:paraId="55AC31AA" w14:textId="16BC66D4"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030" w:type="dxa"/>
            <w:vAlign w:val="center"/>
          </w:tcPr>
          <w:p w14:paraId="49FA3919" w14:textId="102D8BCA"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c>
          <w:tcPr>
            <w:tcW w:w="1104" w:type="dxa"/>
            <w:vAlign w:val="center"/>
          </w:tcPr>
          <w:p w14:paraId="1F6D54F7" w14:textId="3E5890F6"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c>
          <w:tcPr>
            <w:tcW w:w="1111" w:type="dxa"/>
            <w:vAlign w:val="center"/>
          </w:tcPr>
          <w:p w14:paraId="40615C40" w14:textId="66BDF944"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c>
          <w:tcPr>
            <w:tcW w:w="1128" w:type="dxa"/>
            <w:vAlign w:val="center"/>
          </w:tcPr>
          <w:p w14:paraId="721CD8E4" w14:textId="2110A5FC"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r>
      <w:tr w:rsidR="00B45B87" w:rsidRPr="00226F61" w14:paraId="7C9A74F5" w14:textId="77777777" w:rsidTr="00B45B87">
        <w:trPr>
          <w:trHeight w:val="192"/>
        </w:trPr>
        <w:tc>
          <w:tcPr>
            <w:tcW w:w="2208" w:type="dxa"/>
            <w:vAlign w:val="center"/>
          </w:tcPr>
          <w:p w14:paraId="397CCC64" w14:textId="4233A5C8" w:rsidR="0071354D" w:rsidRPr="00226F61" w:rsidRDefault="0071354D" w:rsidP="00450068">
            <w:pPr>
              <w:pStyle w:val="NormalWeb"/>
              <w:spacing w:before="0" w:beforeAutospacing="0" w:after="0" w:afterAutospacing="0"/>
              <w:jc w:val="center"/>
              <w:rPr>
                <w:b/>
                <w:sz w:val="22"/>
                <w:szCs w:val="22"/>
              </w:rPr>
            </w:pPr>
            <w:r w:rsidRPr="00226F61">
              <w:rPr>
                <w:b/>
                <w:sz w:val="22"/>
                <w:szCs w:val="22"/>
              </w:rPr>
              <w:t>Total</w:t>
            </w:r>
          </w:p>
        </w:tc>
        <w:tc>
          <w:tcPr>
            <w:tcW w:w="511" w:type="dxa"/>
            <w:vAlign w:val="center"/>
          </w:tcPr>
          <w:p w14:paraId="5D6EBDEF" w14:textId="243E1ADF" w:rsidR="0071354D" w:rsidRPr="00226F61" w:rsidRDefault="0071354D" w:rsidP="00450068">
            <w:pPr>
              <w:pStyle w:val="NormalWeb"/>
              <w:spacing w:before="0" w:beforeAutospacing="0" w:after="0" w:afterAutospacing="0"/>
              <w:jc w:val="center"/>
              <w:rPr>
                <w:sz w:val="22"/>
                <w:szCs w:val="22"/>
              </w:rPr>
            </w:pPr>
            <w:r w:rsidRPr="00226F61">
              <w:rPr>
                <w:sz w:val="22"/>
                <w:szCs w:val="22"/>
              </w:rPr>
              <w:t>1</w:t>
            </w:r>
          </w:p>
        </w:tc>
        <w:tc>
          <w:tcPr>
            <w:tcW w:w="1080" w:type="dxa"/>
            <w:vAlign w:val="center"/>
          </w:tcPr>
          <w:p w14:paraId="03B9EF8C" w14:textId="599153C6" w:rsidR="0071354D" w:rsidRPr="00226F61" w:rsidRDefault="000D5B5D" w:rsidP="00450068">
            <w:pPr>
              <w:pStyle w:val="NormalWeb"/>
              <w:spacing w:before="0" w:beforeAutospacing="0" w:after="0" w:afterAutospacing="0"/>
              <w:jc w:val="center"/>
              <w:rPr>
                <w:sz w:val="22"/>
                <w:szCs w:val="22"/>
              </w:rPr>
            </w:pPr>
            <w:r w:rsidRPr="00226F61">
              <w:rPr>
                <w:sz w:val="22"/>
                <w:szCs w:val="22"/>
              </w:rPr>
              <w:t>2.8</w:t>
            </w:r>
          </w:p>
        </w:tc>
        <w:tc>
          <w:tcPr>
            <w:tcW w:w="1030" w:type="dxa"/>
            <w:vAlign w:val="center"/>
          </w:tcPr>
          <w:p w14:paraId="0F2791D3" w14:textId="3747AF3E" w:rsidR="0071354D" w:rsidRPr="00226F61" w:rsidRDefault="000D5B5D" w:rsidP="00450068">
            <w:pPr>
              <w:pStyle w:val="NormalWeb"/>
              <w:spacing w:before="0" w:beforeAutospacing="0" w:after="0" w:afterAutospacing="0"/>
              <w:jc w:val="center"/>
              <w:rPr>
                <w:sz w:val="22"/>
                <w:szCs w:val="22"/>
              </w:rPr>
            </w:pPr>
            <w:r w:rsidRPr="00226F61">
              <w:rPr>
                <w:sz w:val="22"/>
                <w:szCs w:val="22"/>
              </w:rPr>
              <w:t>3.5</w:t>
            </w:r>
          </w:p>
        </w:tc>
        <w:tc>
          <w:tcPr>
            <w:tcW w:w="1104" w:type="dxa"/>
            <w:vAlign w:val="center"/>
          </w:tcPr>
          <w:p w14:paraId="7C11F576" w14:textId="52DD563D" w:rsidR="0071354D" w:rsidRPr="00226F61" w:rsidRDefault="00641F02" w:rsidP="00450068">
            <w:pPr>
              <w:pStyle w:val="NormalWeb"/>
              <w:spacing w:before="0" w:beforeAutospacing="0" w:after="0" w:afterAutospacing="0"/>
              <w:jc w:val="center"/>
              <w:rPr>
                <w:sz w:val="22"/>
                <w:szCs w:val="22"/>
              </w:rPr>
            </w:pPr>
            <w:r w:rsidRPr="00226F61">
              <w:rPr>
                <w:sz w:val="22"/>
                <w:szCs w:val="22"/>
              </w:rPr>
              <w:t>3.3</w:t>
            </w:r>
          </w:p>
        </w:tc>
        <w:tc>
          <w:tcPr>
            <w:tcW w:w="1111" w:type="dxa"/>
            <w:vAlign w:val="center"/>
          </w:tcPr>
          <w:p w14:paraId="58029758" w14:textId="10423E1A" w:rsidR="0071354D" w:rsidRPr="00226F61" w:rsidRDefault="00641F02" w:rsidP="00450068">
            <w:pPr>
              <w:pStyle w:val="NormalWeb"/>
              <w:spacing w:before="0" w:beforeAutospacing="0" w:after="0" w:afterAutospacing="0"/>
              <w:jc w:val="center"/>
              <w:rPr>
                <w:sz w:val="22"/>
                <w:szCs w:val="22"/>
              </w:rPr>
            </w:pPr>
            <w:r w:rsidRPr="00226F61">
              <w:rPr>
                <w:sz w:val="22"/>
                <w:szCs w:val="22"/>
              </w:rPr>
              <w:t>3.2</w:t>
            </w:r>
          </w:p>
        </w:tc>
        <w:tc>
          <w:tcPr>
            <w:tcW w:w="1128" w:type="dxa"/>
            <w:vAlign w:val="center"/>
          </w:tcPr>
          <w:p w14:paraId="7674DEF6" w14:textId="58551A0D" w:rsidR="0071354D" w:rsidRPr="00226F61" w:rsidRDefault="00641F02" w:rsidP="00450068">
            <w:pPr>
              <w:pStyle w:val="NormalWeb"/>
              <w:spacing w:before="0" w:beforeAutospacing="0" w:after="0" w:afterAutospacing="0"/>
              <w:jc w:val="center"/>
              <w:rPr>
                <w:sz w:val="22"/>
                <w:szCs w:val="22"/>
              </w:rPr>
            </w:pPr>
            <w:r w:rsidRPr="00226F61">
              <w:rPr>
                <w:sz w:val="22"/>
                <w:szCs w:val="22"/>
              </w:rPr>
              <w:t>3.5</w:t>
            </w:r>
          </w:p>
        </w:tc>
      </w:tr>
    </w:tbl>
    <w:p w14:paraId="4B96CE50" w14:textId="3DE9965B" w:rsidR="00DD75A9" w:rsidRPr="0007031C" w:rsidRDefault="00610676" w:rsidP="003675AB">
      <w:pPr>
        <w:pStyle w:val="NormalWeb"/>
        <w:spacing w:before="0" w:beforeAutospacing="0" w:after="0" w:afterAutospacing="0"/>
        <w:ind w:left="720"/>
        <w:rPr>
          <w:sz w:val="22"/>
          <w:szCs w:val="22"/>
        </w:rPr>
      </w:pPr>
      <w:r w:rsidRPr="0007031C">
        <w:rPr>
          <w:sz w:val="22"/>
          <w:szCs w:val="22"/>
        </w:rPr>
        <w:t>Table 2.1</w:t>
      </w:r>
      <w:r w:rsidR="003675AB" w:rsidRPr="0007031C">
        <w:rPr>
          <w:sz w:val="22"/>
          <w:szCs w:val="22"/>
        </w:rPr>
        <w:t>: Quantifying the differences between possible software</w:t>
      </w:r>
    </w:p>
    <w:p w14:paraId="763A7987" w14:textId="77777777" w:rsidR="009F27F7" w:rsidRDefault="009F27F7" w:rsidP="003675AB">
      <w:pPr>
        <w:pStyle w:val="NormalWeb"/>
        <w:spacing w:before="0" w:beforeAutospacing="0" w:after="0" w:afterAutospacing="0"/>
        <w:ind w:left="720"/>
        <w:rPr>
          <w:szCs w:val="22"/>
        </w:rPr>
      </w:pPr>
    </w:p>
    <w:p w14:paraId="3C552B3A" w14:textId="678A9E87" w:rsidR="009F27F7" w:rsidRPr="0007031C" w:rsidRDefault="009F27F7" w:rsidP="003675AB">
      <w:pPr>
        <w:pStyle w:val="NormalWeb"/>
        <w:spacing w:before="0" w:beforeAutospacing="0" w:after="0" w:afterAutospacing="0"/>
        <w:ind w:left="720"/>
        <w:rPr>
          <w:sz w:val="22"/>
          <w:szCs w:val="22"/>
        </w:rPr>
      </w:pPr>
      <w:r w:rsidRPr="0007031C">
        <w:rPr>
          <w:sz w:val="22"/>
          <w:szCs w:val="22"/>
        </w:rPr>
        <w:t xml:space="preserve">From Table 2.1 CellABM and Repast both score the highest at 3.5 meaning they’re equally suited to this project. </w:t>
      </w:r>
      <w:r w:rsidR="002E02C5" w:rsidRPr="0007031C">
        <w:rPr>
          <w:sz w:val="22"/>
          <w:szCs w:val="22"/>
        </w:rPr>
        <w:t>However,</w:t>
      </w:r>
      <w:r w:rsidR="008421CC" w:rsidRPr="0007031C">
        <w:rPr>
          <w:sz w:val="22"/>
          <w:szCs w:val="22"/>
        </w:rPr>
        <w:t xml:space="preserve"> the defining factors between the two are </w:t>
      </w:r>
      <w:r w:rsidR="002E02C5" w:rsidRPr="0007031C">
        <w:rPr>
          <w:sz w:val="22"/>
          <w:szCs w:val="22"/>
        </w:rPr>
        <w:t xml:space="preserve">the graphical user interface (GUI) where Repast scored 5 and CellABM 1, and familiarisation where Repast scored 1 and CellABM 5. </w:t>
      </w:r>
    </w:p>
    <w:p w14:paraId="2350A304" w14:textId="59496DFF" w:rsidR="002E02C5" w:rsidRPr="0007031C" w:rsidRDefault="002E02C5" w:rsidP="003675AB">
      <w:pPr>
        <w:pStyle w:val="NormalWeb"/>
        <w:spacing w:before="0" w:beforeAutospacing="0" w:after="0" w:afterAutospacing="0"/>
        <w:ind w:left="720"/>
        <w:rPr>
          <w:sz w:val="22"/>
          <w:szCs w:val="22"/>
        </w:rPr>
      </w:pPr>
      <w:r w:rsidRPr="0007031C">
        <w:rPr>
          <w:sz w:val="22"/>
          <w:szCs w:val="22"/>
        </w:rPr>
        <w:t>As this project doesn’t require a GUI as there is no interaction with the simulation whilst running, familiarisation is the more important metric and so CellABM is the software of choice.</w:t>
      </w:r>
    </w:p>
    <w:p w14:paraId="4A97C8D4" w14:textId="76CF2C2F" w:rsidR="003A46F8" w:rsidRPr="002A18A9" w:rsidDel="00D933E4" w:rsidRDefault="003A46F8" w:rsidP="00046277">
      <w:pPr>
        <w:pStyle w:val="NormalWeb"/>
        <w:spacing w:before="0" w:beforeAutospacing="0" w:after="0" w:afterAutospacing="0"/>
        <w:ind w:left="720"/>
        <w:rPr>
          <w:del w:id="146" w:author="Harry Cooper" w:date="2017-11-29T15:19:00Z"/>
          <w:szCs w:val="22"/>
        </w:rPr>
      </w:pPr>
      <w:commentRangeStart w:id="147"/>
      <w:del w:id="148" w:author="Harry Cooper" w:date="2017-11-29T15:19:00Z">
        <w:r w:rsidRPr="002A18A9"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47"/>
        <w:r w:rsidR="00D20D96" w:rsidRPr="002A18A9" w:rsidDel="00D933E4">
          <w:rPr>
            <w:rStyle w:val="CommentReference"/>
          </w:rPr>
          <w:commentReference w:id="147"/>
        </w:r>
      </w:del>
    </w:p>
    <w:p w14:paraId="610E4DF1" w14:textId="78F959A0" w:rsidR="003A46F8" w:rsidRPr="002A18A9" w:rsidDel="00D933E4" w:rsidRDefault="003A46F8" w:rsidP="003A46F8">
      <w:pPr>
        <w:pStyle w:val="NormalWeb"/>
        <w:spacing w:before="0" w:beforeAutospacing="0" w:after="0" w:afterAutospacing="0"/>
        <w:ind w:firstLine="720"/>
        <w:rPr>
          <w:del w:id="149" w:author="Harry Cooper" w:date="2017-11-29T15:19:00Z"/>
          <w:szCs w:val="22"/>
        </w:rPr>
      </w:pPr>
      <w:del w:id="150" w:author="Harry Cooper" w:date="2017-11-29T15:19:00Z">
        <w:r w:rsidRPr="002A18A9"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2A18A9" w:rsidDel="00D933E4" w:rsidRDefault="003A46F8" w:rsidP="003A46F8">
      <w:pPr>
        <w:pStyle w:val="NormalWeb"/>
        <w:spacing w:before="0" w:beforeAutospacing="0" w:after="0" w:afterAutospacing="0"/>
        <w:rPr>
          <w:del w:id="151" w:author="Harry Cooper" w:date="2017-11-29T15:19:00Z"/>
          <w:szCs w:val="22"/>
        </w:rPr>
      </w:pPr>
      <w:commentRangeStart w:id="152"/>
      <w:del w:id="153" w:author="Harry Cooper" w:date="2017-11-29T15:19:00Z">
        <w:r w:rsidRPr="002A18A9" w:rsidDel="00D933E4">
          <w:rPr>
            <w:szCs w:val="22"/>
          </w:rPr>
          <w:delText>Figure taken from running Marziahs program with 0.1mm</w:delText>
        </w:r>
        <w:r w:rsidRPr="002A18A9" w:rsidDel="00D933E4">
          <w:rPr>
            <w:szCs w:val="22"/>
            <w:vertAlign w:val="superscript"/>
          </w:rPr>
          <w:delText>2</w:delText>
        </w:r>
        <w:r w:rsidRPr="002A18A9" w:rsidDel="00D933E4">
          <w:rPr>
            <w:szCs w:val="22"/>
          </w:rPr>
          <w:delText xml:space="preserve"> area, 100 cancer cells and 200 stem </w:delText>
        </w:r>
        <w:commentRangeStart w:id="154"/>
        <w:r w:rsidRPr="002A18A9" w:rsidDel="00D933E4">
          <w:rPr>
            <w:szCs w:val="22"/>
          </w:rPr>
          <w:delText>cells</w:delText>
        </w:r>
        <w:commentRangeEnd w:id="154"/>
        <w:r w:rsidR="00D20D96" w:rsidRPr="002A18A9" w:rsidDel="00D933E4">
          <w:rPr>
            <w:rStyle w:val="CommentReference"/>
          </w:rPr>
          <w:commentReference w:id="154"/>
        </w:r>
        <w:r w:rsidRPr="002A18A9" w:rsidDel="00D933E4">
          <w:rPr>
            <w:szCs w:val="22"/>
          </w:rPr>
          <w:delText>.</w:delText>
        </w:r>
        <w:commentRangeEnd w:id="152"/>
        <w:r w:rsidR="00F65495" w:rsidRPr="002A18A9" w:rsidDel="00D933E4">
          <w:rPr>
            <w:rStyle w:val="CommentReference"/>
          </w:rPr>
          <w:commentReference w:id="152"/>
        </w:r>
      </w:del>
    </w:p>
    <w:p w14:paraId="61BA3340" w14:textId="7671A816" w:rsidR="007D6F87" w:rsidRPr="002A18A9" w:rsidDel="00D933E4" w:rsidRDefault="007D6F87" w:rsidP="003A46F8">
      <w:pPr>
        <w:pStyle w:val="NormalWeb"/>
        <w:spacing w:before="0" w:beforeAutospacing="0" w:after="0" w:afterAutospacing="0"/>
        <w:rPr>
          <w:del w:id="155" w:author="Harry Cooper" w:date="2017-11-29T15:19:00Z"/>
          <w:szCs w:val="22"/>
        </w:rPr>
      </w:pPr>
      <w:del w:id="156" w:author="Harry Cooper" w:date="2017-11-29T15:19:00Z">
        <w:r w:rsidRPr="002A18A9"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8A9"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8A9" w:rsidDel="00D933E4">
          <w:rPr>
            <w:szCs w:val="22"/>
          </w:rPr>
          <w:delText>Marzihas code also outputs a 2D and 3D image of environment each iteration, this shows the movement of the cells over time.</w:delText>
        </w:r>
        <w:r w:rsidRPr="002A18A9" w:rsidDel="00D933E4">
          <w:rPr>
            <w:noProof/>
            <w:szCs w:val="22"/>
          </w:rPr>
          <w:delText xml:space="preserve"> Which will be useful to demonstrate the emergent behaviours of wound healing with age.</w:delText>
        </w:r>
      </w:del>
    </w:p>
    <w:p w14:paraId="5C40AC87" w14:textId="014A4D75" w:rsidR="007D6F87" w:rsidRPr="002A18A9" w:rsidDel="00D933E4" w:rsidRDefault="007D6F87" w:rsidP="003A46F8">
      <w:pPr>
        <w:pStyle w:val="NormalWeb"/>
        <w:spacing w:before="0" w:beforeAutospacing="0" w:after="0" w:afterAutospacing="0"/>
        <w:rPr>
          <w:del w:id="157" w:author="Harry Cooper" w:date="2017-11-29T15:19:00Z"/>
          <w:szCs w:val="22"/>
        </w:rPr>
      </w:pPr>
    </w:p>
    <w:p w14:paraId="1B3DEED2" w14:textId="2764855E" w:rsidR="003A46F8" w:rsidRPr="002A18A9" w:rsidDel="00D933E4" w:rsidRDefault="003A46F8" w:rsidP="003A46F8">
      <w:pPr>
        <w:pStyle w:val="NormalWeb"/>
        <w:spacing w:before="0" w:beforeAutospacing="0" w:after="0" w:afterAutospacing="0"/>
        <w:rPr>
          <w:del w:id="158" w:author="Harry Cooper" w:date="2017-11-29T15:19:00Z"/>
          <w:szCs w:val="22"/>
        </w:rPr>
      </w:pPr>
      <w:del w:id="159" w:author="Harry Cooper" w:date="2017-11-29T15:19:00Z">
        <w:r w:rsidRPr="002A18A9" w:rsidDel="00D933E4">
          <w:rPr>
            <w:szCs w:val="22"/>
          </w:rPr>
          <w:delText xml:space="preserve">A possible </w:delText>
        </w:r>
      </w:del>
      <w:commentRangeStart w:id="160"/>
      <w:del w:id="161" w:author="Harry Cooper" w:date="2017-11-29T15:17:00Z">
        <w:r w:rsidRPr="002A18A9" w:rsidDel="00CA0BCF">
          <w:rPr>
            <w:szCs w:val="22"/>
          </w:rPr>
          <w:delText>detriment</w:delText>
        </w:r>
        <w:commentRangeEnd w:id="160"/>
        <w:r w:rsidR="00D20D96" w:rsidRPr="002A18A9" w:rsidDel="00CA0BCF">
          <w:rPr>
            <w:rStyle w:val="CommentReference"/>
          </w:rPr>
          <w:commentReference w:id="160"/>
        </w:r>
        <w:r w:rsidRPr="002A18A9" w:rsidDel="00CA0BCF">
          <w:rPr>
            <w:szCs w:val="22"/>
          </w:rPr>
          <w:delText xml:space="preserve"> </w:delText>
        </w:r>
      </w:del>
      <w:del w:id="162" w:author="Harry Cooper" w:date="2017-11-29T15:19:00Z">
        <w:r w:rsidRPr="002A18A9" w:rsidDel="00D933E4">
          <w:rPr>
            <w:szCs w:val="22"/>
          </w:rPr>
          <w:delText xml:space="preserve">to Marzihas code currently is the computational power required. Running the above simulation on my machine (Mac Book Pro 2.8Ghz i7) </w:delText>
        </w:r>
        <w:r w:rsidR="007D6F87" w:rsidRPr="002A18A9" w:rsidDel="00D933E4">
          <w:rPr>
            <w:szCs w:val="22"/>
          </w:rPr>
          <w:delText>took 22 minutes and 44 seconds to compute 50 iterations. Scaling this up to 1mm</w:delText>
        </w:r>
        <w:r w:rsidR="007D6F87" w:rsidRPr="002A18A9" w:rsidDel="00D933E4">
          <w:rPr>
            <w:szCs w:val="22"/>
            <w:vertAlign w:val="superscript"/>
          </w:rPr>
          <w:delText>2</w:delText>
        </w:r>
        <w:r w:rsidR="007D6F87" w:rsidRPr="002A18A9" w:rsidDel="00D933E4">
          <w:rPr>
            <w:szCs w:val="22"/>
          </w:rPr>
          <w:delText xml:space="preserve"> would therefore take a significant amount of time longer. </w:delText>
        </w:r>
      </w:del>
      <w:del w:id="163" w:author="Harry Cooper" w:date="2017-11-29T15:17:00Z">
        <w:r w:rsidR="007D6F87" w:rsidRPr="002A18A9" w:rsidDel="00CA0BCF">
          <w:rPr>
            <w:szCs w:val="22"/>
          </w:rPr>
          <w:delText xml:space="preserve">This may be a code inefficiency or Marzihas rules being too complex. </w:delText>
        </w:r>
      </w:del>
    </w:p>
    <w:p w14:paraId="2C4E7D1B" w14:textId="0B811D27" w:rsidR="00C67C57" w:rsidRPr="002A18A9" w:rsidDel="00D933E4" w:rsidRDefault="007D6F87" w:rsidP="001F2C85">
      <w:pPr>
        <w:pStyle w:val="NormalWeb"/>
        <w:spacing w:before="0" w:beforeAutospacing="0" w:after="0" w:afterAutospacing="0"/>
        <w:rPr>
          <w:del w:id="164" w:author="Harry Cooper" w:date="2017-11-29T15:19:00Z"/>
          <w:szCs w:val="22"/>
        </w:rPr>
      </w:pPr>
      <w:del w:id="165" w:author="Harry Cooper" w:date="2017-11-29T15:19:00Z">
        <w:r w:rsidRPr="002A18A9" w:rsidDel="00D933E4">
          <w:rPr>
            <w:szCs w:val="22"/>
          </w:rPr>
          <w:delText xml:space="preserve">Another downside is that Marzihas code doesn’t implement any cell growth, and each cell is the same diameter as every other cell for the whole simulation. </w:delText>
        </w:r>
        <w:commentRangeStart w:id="166"/>
        <w:r w:rsidRPr="002A18A9" w:rsidDel="00D933E4">
          <w:rPr>
            <w:szCs w:val="22"/>
          </w:rPr>
          <w:delText>This is a simplification which I’ll endeavour to update with my implementation.</w:delText>
        </w:r>
        <w:commentRangeEnd w:id="166"/>
        <w:r w:rsidR="00D20D96" w:rsidRPr="002A18A9" w:rsidDel="00D933E4">
          <w:rPr>
            <w:rStyle w:val="CommentReference"/>
          </w:rPr>
          <w:commentReference w:id="166"/>
        </w:r>
      </w:del>
    </w:p>
    <w:p w14:paraId="2B4D48EC" w14:textId="77777777" w:rsidR="009F31FD" w:rsidRPr="002A18A9" w:rsidRDefault="0049568A" w:rsidP="00BE672F">
      <w:pPr>
        <w:pStyle w:val="NormalWeb"/>
        <w:spacing w:before="0" w:beforeAutospacing="0" w:after="0" w:afterAutospacing="0"/>
        <w:rPr>
          <w:szCs w:val="22"/>
        </w:rPr>
      </w:pPr>
      <w:r w:rsidRPr="002A18A9">
        <w:rPr>
          <w:szCs w:val="22"/>
        </w:rPr>
        <w:t> </w:t>
      </w:r>
      <w:r w:rsidR="009F31FD" w:rsidRPr="002A18A9">
        <w:rPr>
          <w:szCs w:val="22"/>
        </w:rPr>
        <w:br/>
        <w:t>2.7 Cell Migration</w:t>
      </w:r>
    </w:p>
    <w:p w14:paraId="02C438FD" w14:textId="77777777" w:rsidR="00317A64" w:rsidRPr="002A18A9" w:rsidRDefault="00317A64" w:rsidP="00BE672F">
      <w:pPr>
        <w:pStyle w:val="NormalWeb"/>
        <w:spacing w:before="0" w:beforeAutospacing="0" w:after="0" w:afterAutospacing="0"/>
        <w:rPr>
          <w:sz w:val="22"/>
          <w:szCs w:val="22"/>
        </w:rPr>
      </w:pPr>
    </w:p>
    <w:p w14:paraId="58CA18C9" w14:textId="67407CAA" w:rsidR="00317A64" w:rsidRPr="0078550B" w:rsidRDefault="00977515" w:rsidP="00317A64">
      <w:pPr>
        <w:pStyle w:val="NormalWeb"/>
        <w:spacing w:before="0" w:beforeAutospacing="0" w:after="0" w:afterAutospacing="0"/>
        <w:ind w:left="720"/>
        <w:rPr>
          <w:sz w:val="22"/>
          <w:szCs w:val="22"/>
        </w:rPr>
      </w:pPr>
      <w:r w:rsidRPr="002A18A9">
        <w:rPr>
          <w:sz w:val="22"/>
          <w:szCs w:val="22"/>
        </w:rPr>
        <w:t xml:space="preserve">A key element of </w:t>
      </w:r>
      <w:r w:rsidR="00705FC1" w:rsidRPr="002A18A9">
        <w:rPr>
          <w:sz w:val="22"/>
          <w:szCs w:val="22"/>
        </w:rPr>
        <w:t>ECs</w:t>
      </w:r>
      <w:r w:rsidRPr="002A18A9">
        <w:rPr>
          <w:sz w:val="22"/>
          <w:szCs w:val="22"/>
        </w:rPr>
        <w:t xml:space="preserve"> is their ability to migrate</w:t>
      </w:r>
      <w:r w:rsidR="00705FC1" w:rsidRPr="002A18A9">
        <w:rPr>
          <w:sz w:val="22"/>
          <w:szCs w:val="22"/>
        </w:rPr>
        <w:t xml:space="preserve">. </w:t>
      </w:r>
      <w:r w:rsidR="004557FC">
        <w:rPr>
          <w:sz w:val="22"/>
          <w:szCs w:val="22"/>
        </w:rPr>
        <w:t>Endothelial cell</w:t>
      </w:r>
      <w:r w:rsidR="00705FC1" w:rsidRPr="002A18A9">
        <w:rPr>
          <w:sz w:val="22"/>
          <w:szCs w:val="22"/>
        </w:rPr>
        <w:t xml:space="preserve"> migration</w:t>
      </w:r>
      <w:r w:rsidR="004557FC">
        <w:rPr>
          <w:sz w:val="22"/>
          <w:szCs w:val="22"/>
        </w:rPr>
        <w:t xml:space="preserve"> is a </w:t>
      </w:r>
      <w:r w:rsidR="00146B02" w:rsidRPr="002A18A9">
        <w:rPr>
          <w:sz w:val="22"/>
          <w:szCs w:val="22"/>
        </w:rPr>
        <w:t>fundamental process to our life, allowing the formation of embryos, org</w:t>
      </w:r>
      <w:r w:rsidR="004557FC">
        <w:rPr>
          <w:sz w:val="22"/>
          <w:szCs w:val="22"/>
        </w:rPr>
        <w:t>ans and tissues. For developed h</w:t>
      </w:r>
      <w:r w:rsidR="00146B02" w:rsidRPr="002A18A9">
        <w:rPr>
          <w:sz w:val="22"/>
          <w:szCs w:val="22"/>
        </w:rPr>
        <w:t xml:space="preserve">umans, migration allows for immunosuppression </w:t>
      </w:r>
      <w:r w:rsidR="00364129" w:rsidRPr="002A18A9">
        <w:rPr>
          <w:sz w:val="22"/>
          <w:szCs w:val="22"/>
        </w:rPr>
        <w:t>and more importantly</w:t>
      </w:r>
      <w:r w:rsidR="00146B02" w:rsidRPr="002A18A9">
        <w:rPr>
          <w:sz w:val="22"/>
          <w:szCs w:val="22"/>
        </w:rPr>
        <w:t xml:space="preserve"> to</w:t>
      </w:r>
      <w:r w:rsidR="00364129" w:rsidRPr="002A18A9">
        <w:rPr>
          <w:sz w:val="22"/>
          <w:szCs w:val="22"/>
        </w:rPr>
        <w:t xml:space="preserve"> </w:t>
      </w:r>
      <w:r w:rsidR="004557FC">
        <w:rPr>
          <w:sz w:val="22"/>
          <w:szCs w:val="22"/>
        </w:rPr>
        <w:t>the project,</w:t>
      </w:r>
      <w:r w:rsidR="00146B02" w:rsidRPr="002A18A9">
        <w:rPr>
          <w:sz w:val="22"/>
          <w:szCs w:val="22"/>
        </w:rPr>
        <w:t xml:space="preserve"> </w:t>
      </w:r>
      <w:r w:rsidR="00364129" w:rsidRPr="002A18A9">
        <w:rPr>
          <w:sz w:val="22"/>
          <w:szCs w:val="22"/>
        </w:rPr>
        <w:t xml:space="preserve">the </w:t>
      </w:r>
      <w:r w:rsidR="00364129" w:rsidRPr="0078550B">
        <w:rPr>
          <w:sz w:val="22"/>
          <w:szCs w:val="22"/>
        </w:rPr>
        <w:t>migration of ECs</w:t>
      </w:r>
      <w:r w:rsidR="00317A64" w:rsidRPr="0078550B">
        <w:rPr>
          <w:sz w:val="22"/>
          <w:szCs w:val="22"/>
        </w:rPr>
        <w:t xml:space="preserve"> into the wound of a damaged blood vessel to restore the vessels integrity [</w:t>
      </w:r>
      <w:r w:rsidR="0078550B" w:rsidRPr="0078550B">
        <w:rPr>
          <w:sz w:val="22"/>
          <w:szCs w:val="22"/>
        </w:rPr>
        <w:t>23</w:t>
      </w:r>
      <w:r w:rsidR="00317A64" w:rsidRPr="0078550B">
        <w:rPr>
          <w:sz w:val="22"/>
          <w:szCs w:val="22"/>
        </w:rPr>
        <w:t>]</w:t>
      </w:r>
      <w:r w:rsidR="00364129" w:rsidRPr="0078550B">
        <w:rPr>
          <w:sz w:val="22"/>
          <w:szCs w:val="22"/>
        </w:rPr>
        <w:t xml:space="preserve">. </w:t>
      </w:r>
    </w:p>
    <w:p w14:paraId="3178D6E9" w14:textId="39D606FE" w:rsidR="004359F4" w:rsidRPr="002A18A9" w:rsidRDefault="00740C2B" w:rsidP="00FD1DE7">
      <w:pPr>
        <w:pStyle w:val="NormalWeb"/>
        <w:spacing w:before="0" w:beforeAutospacing="0" w:after="0" w:afterAutospacing="0"/>
        <w:ind w:left="720"/>
        <w:rPr>
          <w:sz w:val="22"/>
          <w:szCs w:val="22"/>
        </w:rPr>
      </w:pPr>
      <w:r w:rsidRPr="0078550B">
        <w:rPr>
          <w:sz w:val="22"/>
          <w:szCs w:val="22"/>
        </w:rPr>
        <w:t xml:space="preserve">ECs will migrate in </w:t>
      </w:r>
      <w:r w:rsidR="00D604AA" w:rsidRPr="0078550B">
        <w:rPr>
          <w:sz w:val="22"/>
          <w:szCs w:val="22"/>
        </w:rPr>
        <w:t xml:space="preserve">a random manner if there </w:t>
      </w:r>
      <w:r w:rsidR="00D152B1" w:rsidRPr="0078550B">
        <w:rPr>
          <w:sz w:val="22"/>
          <w:szCs w:val="22"/>
        </w:rPr>
        <w:t>are</w:t>
      </w:r>
      <w:r w:rsidR="00D604AA" w:rsidRPr="0078550B">
        <w:rPr>
          <w:sz w:val="22"/>
          <w:szCs w:val="22"/>
        </w:rPr>
        <w:t xml:space="preserve"> no external stimuli</w:t>
      </w:r>
      <w:r w:rsidR="0041752E" w:rsidRPr="0078550B">
        <w:rPr>
          <w:sz w:val="22"/>
          <w:szCs w:val="22"/>
        </w:rPr>
        <w:t xml:space="preserve"> and will diffuse into the available space [</w:t>
      </w:r>
      <w:r w:rsidR="0078550B" w:rsidRPr="0078550B">
        <w:rPr>
          <w:sz w:val="22"/>
          <w:szCs w:val="22"/>
        </w:rPr>
        <w:t>24</w:t>
      </w:r>
      <w:r w:rsidR="0041752E" w:rsidRPr="0078550B">
        <w:rPr>
          <w:sz w:val="22"/>
          <w:szCs w:val="22"/>
        </w:rPr>
        <w:t>]</w:t>
      </w:r>
      <w:r w:rsidR="00D152B1" w:rsidRPr="0078550B">
        <w:rPr>
          <w:sz w:val="22"/>
          <w:szCs w:val="22"/>
        </w:rPr>
        <w:t xml:space="preserve"> until </w:t>
      </w:r>
      <w:r w:rsidR="00D152B1" w:rsidRPr="002A18A9">
        <w:rPr>
          <w:sz w:val="22"/>
          <w:szCs w:val="22"/>
        </w:rPr>
        <w:t>a confluence is formed.</w:t>
      </w:r>
      <w:r w:rsidR="00FD1DE7" w:rsidRPr="002A18A9">
        <w:rPr>
          <w:sz w:val="22"/>
          <w:szCs w:val="22"/>
        </w:rPr>
        <w:t xml:space="preserve"> Once the cells have formed </w:t>
      </w:r>
      <w:r w:rsidR="004557FC">
        <w:rPr>
          <w:sz w:val="22"/>
          <w:szCs w:val="22"/>
        </w:rPr>
        <w:t>a monolayer</w:t>
      </w:r>
      <w:r w:rsidR="00FD1DE7" w:rsidRPr="002A18A9">
        <w:rPr>
          <w:sz w:val="22"/>
          <w:szCs w:val="22"/>
        </w:rPr>
        <w:t>, the</w:t>
      </w:r>
      <w:r w:rsidR="00DB3A5D" w:rsidRPr="002A18A9">
        <w:rPr>
          <w:sz w:val="22"/>
          <w:szCs w:val="22"/>
        </w:rPr>
        <w:t>y</w:t>
      </w:r>
      <w:r w:rsidR="00FD1DE7" w:rsidRPr="002A18A9">
        <w:rPr>
          <w:sz w:val="22"/>
          <w:szCs w:val="22"/>
        </w:rPr>
        <w:t xml:space="preserve"> bond to each ot</w:t>
      </w:r>
      <w:r w:rsidR="00A8046D" w:rsidRPr="002A18A9">
        <w:rPr>
          <w:sz w:val="22"/>
          <w:szCs w:val="22"/>
        </w:rPr>
        <w:t>her and the endothelial surface</w:t>
      </w:r>
      <w:r w:rsidR="00FD1DE7" w:rsidRPr="002A18A9">
        <w:rPr>
          <w:sz w:val="22"/>
          <w:szCs w:val="22"/>
        </w:rPr>
        <w:t xml:space="preserve"> preventing further migration. </w:t>
      </w:r>
      <w:r w:rsidR="004359F4" w:rsidRPr="002A18A9">
        <w:rPr>
          <w:sz w:val="22"/>
          <w:szCs w:val="22"/>
        </w:rPr>
        <w:br/>
      </w:r>
    </w:p>
    <w:p w14:paraId="3AF5F72B" w14:textId="1A66FA3F" w:rsidR="00D7104E" w:rsidRPr="002A18A9" w:rsidRDefault="009F71F4" w:rsidP="000E3C72">
      <w:pPr>
        <w:pStyle w:val="NormalWeb"/>
        <w:spacing w:before="0" w:beforeAutospacing="0" w:after="0" w:afterAutospacing="0"/>
        <w:rPr>
          <w:szCs w:val="22"/>
        </w:rPr>
      </w:pPr>
      <w:r w:rsidRPr="002A18A9">
        <w:rPr>
          <w:szCs w:val="22"/>
        </w:rPr>
        <w:t>2.8</w:t>
      </w:r>
      <w:r w:rsidR="004359F4" w:rsidRPr="002A18A9">
        <w:rPr>
          <w:szCs w:val="22"/>
        </w:rPr>
        <w:t xml:space="preserve"> Contact Inhibition and Confluence Detection</w:t>
      </w:r>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lastRenderedPageBreak/>
        <w:t xml:space="preserve">When cells </w:t>
      </w:r>
      <w:proofErr w:type="gramStart"/>
      <w:r w:rsidR="008C4479" w:rsidRPr="002A18A9">
        <w:rPr>
          <w:sz w:val="22"/>
          <w:szCs w:val="22"/>
        </w:rPr>
        <w:t>come into contact with</w:t>
      </w:r>
      <w:proofErr w:type="gramEnd"/>
      <w:r w:rsidR="008C4479" w:rsidRPr="002A18A9">
        <w:rPr>
          <w:sz w:val="22"/>
          <w:szCs w:val="22"/>
        </w:rPr>
        <w:t xml:space="preserve">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77777777" w:rsidR="00881A99" w:rsidRPr="009F31FD" w:rsidRDefault="00881A99" w:rsidP="008C4479">
      <w:pPr>
        <w:pStyle w:val="NormalWeb"/>
        <w:spacing w:before="0" w:beforeAutospacing="0" w:after="0" w:afterAutospacing="0"/>
        <w:rPr>
          <w:color w:val="ED7D31" w:themeColor="accent2"/>
          <w:sz w:val="22"/>
          <w:szCs w:val="22"/>
        </w:rPr>
      </w:pPr>
    </w:p>
    <w:p w14:paraId="1E986557" w14:textId="490AFA4F" w:rsidR="0049568A" w:rsidRPr="00226F61" w:rsidRDefault="00DD2494" w:rsidP="00BE672F">
      <w:pPr>
        <w:rPr>
          <w:b/>
        </w:rPr>
      </w:pPr>
      <w:r w:rsidRPr="00226F61">
        <w:rPr>
          <w:b/>
        </w:rPr>
        <w:t xml:space="preserve">3 </w:t>
      </w:r>
      <w:r w:rsidR="0049568A" w:rsidRPr="00226F61">
        <w:rPr>
          <w:b/>
        </w:rPr>
        <w:t>Requirements and Analysis</w:t>
      </w:r>
    </w:p>
    <w:p w14:paraId="7FF02E7D" w14:textId="77777777" w:rsidR="00E950E6" w:rsidRDefault="00E950E6" w:rsidP="00BE672F">
      <w:pPr>
        <w:rPr>
          <w:color w:val="ED7D31" w:themeColor="accent2"/>
        </w:rPr>
      </w:pPr>
    </w:p>
    <w:p w14:paraId="3C347CED" w14:textId="6D9102BF" w:rsidR="00E950E6" w:rsidRPr="00705528" w:rsidRDefault="00C035E2" w:rsidP="00BE672F">
      <w:r w:rsidRPr="00705528">
        <w:t>3.1</w:t>
      </w:r>
      <w:r w:rsidR="00E950E6" w:rsidRPr="00705528">
        <w:t xml:space="preserve"> Methodology</w:t>
      </w:r>
    </w:p>
    <w:p w14:paraId="3393DF60" w14:textId="77777777" w:rsidR="00E950E6" w:rsidRPr="00705528" w:rsidRDefault="00E950E6" w:rsidP="00BE672F"/>
    <w:p w14:paraId="02B74A5A" w14:textId="7FED6609" w:rsidR="00C41BB9" w:rsidRPr="00705528" w:rsidRDefault="00E950E6" w:rsidP="00C41BB9">
      <w:pPr>
        <w:ind w:left="720"/>
      </w:pPr>
      <w:r w:rsidRPr="00705528">
        <w:rPr>
          <w:sz w:val="22"/>
        </w:rPr>
        <w:t xml:space="preserve">For the development of </w:t>
      </w:r>
      <w:r w:rsidR="00323724" w:rsidRPr="00705528">
        <w:rPr>
          <w:sz w:val="22"/>
        </w:rPr>
        <w:t>the program to discover the e</w:t>
      </w:r>
      <w:r w:rsidRPr="00705528">
        <w:rPr>
          <w:sz w:val="22"/>
        </w:rPr>
        <w:t>ffect age has on heart attacks, an Agent Based Model will provide the best results for the user.</w:t>
      </w:r>
      <w:r w:rsidR="002A1787" w:rsidRPr="00705528">
        <w:rPr>
          <w:sz w:val="22"/>
        </w:rPr>
        <w:t xml:space="preserve"> </w:t>
      </w:r>
      <w:r w:rsidR="00A4552E">
        <w:rPr>
          <w:sz w:val="22"/>
        </w:rPr>
        <w:t xml:space="preserve">As discussed in Chapter 2.5 </w:t>
      </w:r>
      <w:r w:rsidR="002A1787" w:rsidRPr="00705528">
        <w:rPr>
          <w:sz w:val="22"/>
        </w:rPr>
        <w:t>A</w:t>
      </w:r>
      <w:r w:rsidR="00062007" w:rsidRPr="00705528">
        <w:rPr>
          <w:sz w:val="22"/>
        </w:rPr>
        <w:t>B</w:t>
      </w:r>
      <w:r w:rsidR="002A1787" w:rsidRPr="00705528">
        <w:rPr>
          <w:sz w:val="22"/>
        </w:rPr>
        <w:t>M</w:t>
      </w:r>
      <w:r w:rsidR="00062007" w:rsidRPr="00705528">
        <w:rPr>
          <w:sz w:val="22"/>
        </w:rPr>
        <w:t xml:space="preserve">s </w:t>
      </w:r>
      <w:r w:rsidR="00EE0B03" w:rsidRPr="00705528">
        <w:rPr>
          <w:sz w:val="22"/>
        </w:rPr>
        <w:t>model each cell individual</w:t>
      </w:r>
      <w:r w:rsidR="002A1787" w:rsidRPr="00705528">
        <w:rPr>
          <w:sz w:val="22"/>
        </w:rPr>
        <w:t>ly with their own parameters, allowing</w:t>
      </w:r>
      <w:r w:rsidR="00EE0B03" w:rsidRPr="00705528">
        <w:rPr>
          <w:sz w:val="22"/>
        </w:rPr>
        <w:t xml:space="preserve"> for a more distributed representation of the cells, </w:t>
      </w:r>
      <w:r w:rsidR="002A1787" w:rsidRPr="00705528">
        <w:rPr>
          <w:sz w:val="22"/>
        </w:rPr>
        <w:t>such as</w:t>
      </w:r>
      <w:r w:rsidR="00EE0B03" w:rsidRPr="00705528">
        <w:rPr>
          <w:sz w:val="22"/>
        </w:rPr>
        <w:t xml:space="preserve"> each cell can vary in radius slightly from each other. An ABM also provides a graphical output of how the cells move, allowing us to better understand what’s happening with the </w:t>
      </w:r>
      <w:r w:rsidR="002A1787" w:rsidRPr="00705528">
        <w:rPr>
          <w:sz w:val="22"/>
        </w:rPr>
        <w:t xml:space="preserve">emergent </w:t>
      </w:r>
      <w:r w:rsidR="00EE0B03" w:rsidRPr="00705528">
        <w:rPr>
          <w:sz w:val="22"/>
        </w:rPr>
        <w:t xml:space="preserve">behaviour in a </w:t>
      </w:r>
      <w:r w:rsidR="00C41BB9" w:rsidRPr="00705528">
        <w:rPr>
          <w:sz w:val="22"/>
        </w:rPr>
        <w:t>visual</w:t>
      </w:r>
      <w:r w:rsidR="00366188">
        <w:rPr>
          <w:sz w:val="22"/>
        </w:rPr>
        <w:t xml:space="preserve"> way</w:t>
      </w:r>
      <w:r w:rsidR="00EE0B03" w:rsidRPr="00705528">
        <w:rPr>
          <w:sz w:val="22"/>
        </w:rPr>
        <w:t>.</w:t>
      </w:r>
      <w:r w:rsidR="002A1787" w:rsidRPr="00705528">
        <w:rPr>
          <w:sz w:val="22"/>
        </w:rPr>
        <w:t xml:space="preserve"> The ABM approach is better than </w:t>
      </w:r>
      <w:r w:rsidR="008836F3" w:rsidRPr="00705528">
        <w:rPr>
          <w:sz w:val="22"/>
        </w:rPr>
        <w:t>an</w:t>
      </w:r>
      <w:r w:rsidR="002A1787" w:rsidRPr="00705528">
        <w:rPr>
          <w:sz w:val="22"/>
        </w:rPr>
        <w:t xml:space="preserve"> </w:t>
      </w:r>
      <w:r w:rsidR="008836F3">
        <w:rPr>
          <w:sz w:val="22"/>
        </w:rPr>
        <w:t>equation based approach</w:t>
      </w:r>
      <w:r w:rsidR="002A1787" w:rsidRPr="00705528">
        <w:rPr>
          <w:sz w:val="22"/>
        </w:rPr>
        <w:t xml:space="preserve"> as there is no individual agent </w:t>
      </w:r>
      <w:r w:rsidR="00C41BB9" w:rsidRPr="00705528">
        <w:rPr>
          <w:sz w:val="22"/>
        </w:rPr>
        <w:t xml:space="preserve">representation </w:t>
      </w:r>
      <w:r w:rsidR="008836F3">
        <w:rPr>
          <w:sz w:val="22"/>
        </w:rPr>
        <w:t xml:space="preserve">in EBMs </w:t>
      </w:r>
      <w:r w:rsidR="00C41BB9" w:rsidRPr="00705528">
        <w:rPr>
          <w:sz w:val="22"/>
        </w:rPr>
        <w:t>and so approximations may be too significant to produce reliable results. Cellular automata was</w:t>
      </w:r>
      <w:r w:rsidR="008836F3">
        <w:rPr>
          <w:sz w:val="22"/>
        </w:rPr>
        <w:t xml:space="preserve"> no</w:t>
      </w:r>
      <w:r w:rsidR="00C41BB9" w:rsidRPr="00705528">
        <w:rPr>
          <w:sz w:val="22"/>
        </w:rPr>
        <w:t>t chosen as it would incorrectly model the endothelial cells on the environment, not allowing them to migrate into the wound and therefore not answering the research question.</w:t>
      </w:r>
    </w:p>
    <w:p w14:paraId="0D7C7115" w14:textId="68514F74" w:rsidR="0049568A" w:rsidRPr="00226F61" w:rsidRDefault="0049568A" w:rsidP="00C41BB9"/>
    <w:p w14:paraId="7385A608" w14:textId="75780930" w:rsidR="0049568A" w:rsidRPr="00226F61" w:rsidRDefault="00DE0C6F" w:rsidP="00BE672F">
      <w:r>
        <w:t>3.2</w:t>
      </w:r>
      <w:r w:rsidR="00DD2494" w:rsidRPr="00226F61">
        <w:t xml:space="preserve"> </w:t>
      </w:r>
      <w:r w:rsidR="0049568A" w:rsidRPr="00226F61">
        <w:t xml:space="preserve">Aims and </w:t>
      </w:r>
      <w:r w:rsidR="00CE1164">
        <w:t>Requirements</w:t>
      </w:r>
    </w:p>
    <w:p w14:paraId="693F74D1" w14:textId="77777777" w:rsidR="0049568A" w:rsidRPr="00226F61" w:rsidRDefault="0049568A" w:rsidP="00BE672F">
      <w:pPr>
        <w:rPr>
          <w:sz w:val="22"/>
          <w:szCs w:val="22"/>
        </w:rPr>
      </w:pPr>
      <w:r w:rsidRPr="00226F61">
        <w:rPr>
          <w:sz w:val="22"/>
          <w:szCs w:val="22"/>
        </w:rPr>
        <w:t> </w:t>
      </w:r>
    </w:p>
    <w:p w14:paraId="279647FF" w14:textId="18143119" w:rsidR="00FE5A83" w:rsidRDefault="00164FDF" w:rsidP="00164FDF">
      <w:pPr>
        <w:ind w:left="720"/>
        <w:rPr>
          <w:sz w:val="22"/>
          <w:szCs w:val="22"/>
        </w:rPr>
      </w:pPr>
      <w:r w:rsidRPr="00226F61">
        <w:rPr>
          <w:sz w:val="22"/>
          <w:szCs w:val="22"/>
        </w:rPr>
        <w:t xml:space="preserve">The main aim of this project is to demonstrate and help professional </w:t>
      </w:r>
      <w:r w:rsidR="00793058">
        <w:rPr>
          <w:sz w:val="22"/>
          <w:szCs w:val="22"/>
        </w:rPr>
        <w:t xml:space="preserve">further </w:t>
      </w:r>
      <w:r w:rsidRPr="00226F61">
        <w:rPr>
          <w:sz w:val="22"/>
          <w:szCs w:val="22"/>
        </w:rPr>
        <w:t xml:space="preserve">understand the affect </w:t>
      </w:r>
      <w:r w:rsidR="00793058">
        <w:rPr>
          <w:sz w:val="22"/>
          <w:szCs w:val="22"/>
        </w:rPr>
        <w:t xml:space="preserve">an increase in senescence cells from </w:t>
      </w:r>
      <w:r w:rsidRPr="00226F61">
        <w:rPr>
          <w:sz w:val="22"/>
          <w:szCs w:val="22"/>
        </w:rPr>
        <w:t xml:space="preserve">ageing has on the ability for a wounded area of ECs to repair itself. The main observation will be time taken for the ECs to divide and move into the </w:t>
      </w:r>
      <w:r w:rsidR="00A90290" w:rsidRPr="00226F61">
        <w:rPr>
          <w:sz w:val="22"/>
          <w:szCs w:val="22"/>
        </w:rPr>
        <w:t>gap of the</w:t>
      </w:r>
      <w:r w:rsidRPr="00226F61">
        <w:rPr>
          <w:sz w:val="22"/>
          <w:szCs w:val="22"/>
        </w:rPr>
        <w:t xml:space="preserve"> wound, once more forming a confluent layer. </w:t>
      </w:r>
    </w:p>
    <w:p w14:paraId="75D3FC5D" w14:textId="295EA7B7" w:rsidR="00E950E6" w:rsidRPr="00226F61" w:rsidRDefault="00793058" w:rsidP="00793058">
      <w:pPr>
        <w:ind w:left="720"/>
        <w:rPr>
          <w:sz w:val="22"/>
          <w:szCs w:val="22"/>
        </w:rPr>
      </w:pPr>
      <w:r>
        <w:rPr>
          <w:sz w:val="22"/>
          <w:szCs w:val="22"/>
        </w:rPr>
        <w:t>To observer the migration of cells moving into a wound with time an agent based model will be produced as described above in Chapter 2.5 however, the current models shown in Chapter 2.6</w:t>
      </w:r>
      <w:r w:rsidR="00164FDF" w:rsidRPr="00226F61">
        <w:rPr>
          <w:sz w:val="22"/>
          <w:szCs w:val="22"/>
        </w:rPr>
        <w:t xml:space="preserve"> lack the correct logic or behaviours that occurs within blood vessels.</w:t>
      </w:r>
      <w:r w:rsidR="002E5FB2" w:rsidRPr="00226F61">
        <w:rPr>
          <w:sz w:val="22"/>
          <w:szCs w:val="22"/>
        </w:rPr>
        <w:t xml:space="preserve"> Below, I outline the </w:t>
      </w:r>
      <w:r w:rsidR="00CE1164">
        <w:rPr>
          <w:sz w:val="22"/>
          <w:szCs w:val="22"/>
        </w:rPr>
        <w:t>functional and non-functional requirements</w:t>
      </w:r>
      <w:r w:rsidR="001B6B0A" w:rsidRPr="00226F61">
        <w:rPr>
          <w:sz w:val="22"/>
          <w:szCs w:val="22"/>
        </w:rPr>
        <w:t>, parameters, and rules</w:t>
      </w:r>
      <w:r w:rsidR="002E5FB2" w:rsidRPr="00226F61">
        <w:rPr>
          <w:sz w:val="22"/>
          <w:szCs w:val="22"/>
        </w:rPr>
        <w:t xml:space="preserve"> that need to be met to produce an accurate and correct model.</w:t>
      </w:r>
    </w:p>
    <w:p w14:paraId="4D496F5F" w14:textId="77777777" w:rsidR="002E5FB2" w:rsidRDefault="002E5FB2" w:rsidP="00164FDF">
      <w:pPr>
        <w:ind w:left="720"/>
        <w:rPr>
          <w:sz w:val="22"/>
          <w:szCs w:val="22"/>
        </w:rPr>
      </w:pPr>
    </w:p>
    <w:p w14:paraId="0F2ECCD9" w14:textId="5D33EF92" w:rsidR="00CE1164" w:rsidRDefault="00DE0C6F" w:rsidP="00164FDF">
      <w:pPr>
        <w:ind w:left="720"/>
        <w:rPr>
          <w:szCs w:val="22"/>
        </w:rPr>
      </w:pPr>
      <w:r w:rsidRPr="00404457">
        <w:rPr>
          <w:szCs w:val="22"/>
        </w:rPr>
        <w:t>3.2.1</w:t>
      </w:r>
      <w:r w:rsidR="00CE1164" w:rsidRPr="00404457">
        <w:rPr>
          <w:szCs w:val="22"/>
        </w:rPr>
        <w:t xml:space="preserve"> Functional Requirements</w:t>
      </w:r>
    </w:p>
    <w:p w14:paraId="7A2063E2" w14:textId="77777777" w:rsidR="00351E47" w:rsidRDefault="00351E47"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4141CD" w:rsidRPr="004141CD" w14:paraId="1C1F5372" w14:textId="77777777" w:rsidTr="00351E47">
        <w:tc>
          <w:tcPr>
            <w:tcW w:w="8290" w:type="dxa"/>
          </w:tcPr>
          <w:p w14:paraId="3DE1D7C4" w14:textId="1AD6F50B" w:rsidR="00351E47" w:rsidRPr="004141CD" w:rsidRDefault="00351E47" w:rsidP="00351E47">
            <w:pPr>
              <w:jc w:val="center"/>
              <w:rPr>
                <w:szCs w:val="22"/>
              </w:rPr>
            </w:pPr>
            <w:r w:rsidRPr="004141CD">
              <w:rPr>
                <w:b/>
                <w:sz w:val="22"/>
                <w:szCs w:val="22"/>
              </w:rPr>
              <w:t>It is critical that the system:</w:t>
            </w:r>
          </w:p>
        </w:tc>
      </w:tr>
      <w:tr w:rsidR="004141CD" w:rsidRPr="004141CD" w14:paraId="047B5964" w14:textId="77777777" w:rsidTr="00351E47">
        <w:tc>
          <w:tcPr>
            <w:tcW w:w="8290" w:type="dxa"/>
          </w:tcPr>
          <w:p w14:paraId="78D0FCB3" w14:textId="4F7ED2AD" w:rsidR="00351E47" w:rsidRPr="004141CD" w:rsidRDefault="00395D7C" w:rsidP="00164FDF">
            <w:pPr>
              <w:rPr>
                <w:szCs w:val="22"/>
              </w:rPr>
            </w:pPr>
            <w:r>
              <w:rPr>
                <w:sz w:val="22"/>
                <w:szCs w:val="22"/>
              </w:rPr>
              <w:t>U</w:t>
            </w:r>
            <w:r w:rsidR="00351E47" w:rsidRPr="004141CD">
              <w:rPr>
                <w:sz w:val="22"/>
                <w:szCs w:val="22"/>
              </w:rPr>
              <w:t>ses an appropriate time scale for each iteration</w:t>
            </w:r>
          </w:p>
        </w:tc>
      </w:tr>
      <w:tr w:rsidR="004141CD" w:rsidRPr="004141CD" w14:paraId="0A947D9A" w14:textId="77777777" w:rsidTr="00351E47">
        <w:tc>
          <w:tcPr>
            <w:tcW w:w="8290" w:type="dxa"/>
          </w:tcPr>
          <w:p w14:paraId="0B20F645" w14:textId="61329282" w:rsidR="00351E47" w:rsidRPr="004141CD" w:rsidRDefault="00351E47" w:rsidP="00164FDF">
            <w:pPr>
              <w:rPr>
                <w:szCs w:val="22"/>
              </w:rPr>
            </w:pPr>
            <w:r w:rsidRPr="004141CD">
              <w:rPr>
                <w:sz w:val="22"/>
                <w:szCs w:val="22"/>
              </w:rPr>
              <w:t>Creates a wound when a confluence is made</w:t>
            </w:r>
          </w:p>
        </w:tc>
      </w:tr>
      <w:tr w:rsidR="00280717" w:rsidRPr="004141CD" w14:paraId="5D94B4F2" w14:textId="77777777" w:rsidTr="00351E47">
        <w:tc>
          <w:tcPr>
            <w:tcW w:w="8290" w:type="dxa"/>
          </w:tcPr>
          <w:p w14:paraId="2714A1EC" w14:textId="068A3886" w:rsidR="00280717" w:rsidRPr="004141CD" w:rsidRDefault="00280717" w:rsidP="00164FDF">
            <w:pPr>
              <w:rPr>
                <w:sz w:val="22"/>
                <w:szCs w:val="22"/>
              </w:rPr>
            </w:pPr>
            <w:r>
              <w:rPr>
                <w:sz w:val="22"/>
                <w:szCs w:val="22"/>
              </w:rPr>
              <w:t>Can vary the level of senescent cells with age</w:t>
            </w:r>
          </w:p>
        </w:tc>
      </w:tr>
    </w:tbl>
    <w:p w14:paraId="47A4D0A8" w14:textId="22525B53" w:rsidR="00351E47" w:rsidRPr="0007031C" w:rsidRDefault="0007031C" w:rsidP="00164FDF">
      <w:pPr>
        <w:ind w:left="720"/>
        <w:rPr>
          <w:sz w:val="22"/>
          <w:szCs w:val="22"/>
        </w:rPr>
      </w:pPr>
      <w:r w:rsidRPr="0007031C">
        <w:rPr>
          <w:sz w:val="22"/>
          <w:szCs w:val="22"/>
        </w:rPr>
        <w:t>Table 3.</w:t>
      </w:r>
      <w:r w:rsidR="00FD282F">
        <w:rPr>
          <w:sz w:val="22"/>
          <w:szCs w:val="22"/>
        </w:rPr>
        <w:t>1</w:t>
      </w:r>
      <w:r w:rsidRPr="0007031C">
        <w:rPr>
          <w:sz w:val="22"/>
          <w:szCs w:val="22"/>
        </w:rPr>
        <w:t>: Critical functional requirements</w:t>
      </w:r>
    </w:p>
    <w:p w14:paraId="1261FA99" w14:textId="77777777" w:rsidR="0007031C" w:rsidRPr="004141CD" w:rsidRDefault="0007031C"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4141CD" w:rsidRPr="004141CD" w14:paraId="77CD2843" w14:textId="77777777" w:rsidTr="00351E47">
        <w:tc>
          <w:tcPr>
            <w:tcW w:w="8290" w:type="dxa"/>
          </w:tcPr>
          <w:p w14:paraId="22DF9E6B" w14:textId="03E07771" w:rsidR="00351E47" w:rsidRPr="004141CD" w:rsidRDefault="00351E47" w:rsidP="00351E47">
            <w:pPr>
              <w:jc w:val="center"/>
              <w:rPr>
                <w:szCs w:val="22"/>
              </w:rPr>
            </w:pPr>
            <w:r w:rsidRPr="004141CD">
              <w:rPr>
                <w:b/>
                <w:sz w:val="22"/>
                <w:szCs w:val="22"/>
              </w:rPr>
              <w:t>It is important that the system:</w:t>
            </w:r>
          </w:p>
        </w:tc>
      </w:tr>
      <w:tr w:rsidR="004141CD" w:rsidRPr="004141CD" w14:paraId="510BB661" w14:textId="77777777" w:rsidTr="00351E47">
        <w:tc>
          <w:tcPr>
            <w:tcW w:w="8290" w:type="dxa"/>
          </w:tcPr>
          <w:p w14:paraId="37D71349" w14:textId="58E1A752" w:rsidR="00351E47" w:rsidRPr="004141CD" w:rsidRDefault="00351E47" w:rsidP="00164FDF">
            <w:pPr>
              <w:rPr>
                <w:szCs w:val="22"/>
              </w:rPr>
            </w:pPr>
            <w:r w:rsidRPr="004141CD">
              <w:rPr>
                <w:sz w:val="22"/>
                <w:szCs w:val="22"/>
              </w:rPr>
              <w:t>Tells the user how long it took for wound healing to occur</w:t>
            </w:r>
          </w:p>
        </w:tc>
      </w:tr>
      <w:tr w:rsidR="004141CD" w:rsidRPr="004141CD" w14:paraId="160570C9" w14:textId="77777777" w:rsidTr="00351E47">
        <w:tc>
          <w:tcPr>
            <w:tcW w:w="8290" w:type="dxa"/>
          </w:tcPr>
          <w:p w14:paraId="49607F6E" w14:textId="63DCDB4A" w:rsidR="00351E47" w:rsidRPr="004141CD" w:rsidRDefault="00351E47" w:rsidP="00164FDF">
            <w:pPr>
              <w:rPr>
                <w:szCs w:val="22"/>
              </w:rPr>
            </w:pPr>
            <w:r w:rsidRPr="004141CD">
              <w:rPr>
                <w:sz w:val="22"/>
                <w:szCs w:val="22"/>
              </w:rPr>
              <w:t>Produces graphs of cell locations each iteration</w:t>
            </w:r>
          </w:p>
        </w:tc>
      </w:tr>
    </w:tbl>
    <w:p w14:paraId="7769D04C" w14:textId="4C864476" w:rsidR="00351E47" w:rsidRPr="0007031C" w:rsidRDefault="0007031C" w:rsidP="00164FDF">
      <w:pPr>
        <w:ind w:left="720"/>
        <w:rPr>
          <w:sz w:val="22"/>
          <w:szCs w:val="22"/>
        </w:rPr>
      </w:pPr>
      <w:r>
        <w:rPr>
          <w:sz w:val="22"/>
          <w:szCs w:val="22"/>
        </w:rPr>
        <w:t>Table 3.2: Important functional requirements</w:t>
      </w:r>
    </w:p>
    <w:p w14:paraId="154A8EB4" w14:textId="77777777" w:rsidR="0007031C" w:rsidRPr="004141CD" w:rsidRDefault="0007031C"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4141CD" w:rsidRPr="004141CD" w14:paraId="52FEFF03" w14:textId="77777777" w:rsidTr="00351E47">
        <w:tc>
          <w:tcPr>
            <w:tcW w:w="8290" w:type="dxa"/>
          </w:tcPr>
          <w:p w14:paraId="5E5A8DCE" w14:textId="3E732577" w:rsidR="00351E47" w:rsidRPr="004141CD" w:rsidRDefault="00351E47" w:rsidP="00351E47">
            <w:pPr>
              <w:jc w:val="center"/>
              <w:rPr>
                <w:sz w:val="22"/>
                <w:szCs w:val="22"/>
              </w:rPr>
            </w:pPr>
            <w:r w:rsidRPr="004141CD">
              <w:rPr>
                <w:b/>
                <w:sz w:val="22"/>
                <w:szCs w:val="22"/>
              </w:rPr>
              <w:t>It is desirable that the system:</w:t>
            </w:r>
          </w:p>
        </w:tc>
      </w:tr>
      <w:tr w:rsidR="004141CD" w:rsidRPr="004141CD" w14:paraId="1675A73F" w14:textId="77777777" w:rsidTr="00351E47">
        <w:tc>
          <w:tcPr>
            <w:tcW w:w="8290" w:type="dxa"/>
          </w:tcPr>
          <w:p w14:paraId="1B89F481" w14:textId="4DEB4BD6" w:rsidR="00351E47" w:rsidRPr="004141CD" w:rsidRDefault="00351E47" w:rsidP="00164FDF">
            <w:pPr>
              <w:rPr>
                <w:sz w:val="22"/>
                <w:szCs w:val="22"/>
              </w:rPr>
            </w:pPr>
            <w:r w:rsidRPr="004141CD">
              <w:rPr>
                <w:sz w:val="22"/>
                <w:szCs w:val="22"/>
              </w:rPr>
              <w:t>Forms a confluence before being wounded</w:t>
            </w:r>
          </w:p>
        </w:tc>
      </w:tr>
      <w:tr w:rsidR="004141CD" w:rsidRPr="004141CD" w14:paraId="55A9F79E" w14:textId="77777777" w:rsidTr="00351E47">
        <w:tc>
          <w:tcPr>
            <w:tcW w:w="8290" w:type="dxa"/>
          </w:tcPr>
          <w:p w14:paraId="3A9DE012" w14:textId="254D3D50" w:rsidR="00351E47" w:rsidRPr="004141CD" w:rsidRDefault="00820DF8" w:rsidP="00164FDF">
            <w:pPr>
              <w:rPr>
                <w:sz w:val="22"/>
                <w:szCs w:val="22"/>
              </w:rPr>
            </w:pPr>
            <w:r>
              <w:rPr>
                <w:sz w:val="22"/>
                <w:szCs w:val="22"/>
              </w:rPr>
              <w:t>Programs</w:t>
            </w:r>
            <w:r w:rsidR="00351E47" w:rsidRPr="004141CD">
              <w:rPr>
                <w:sz w:val="22"/>
                <w:szCs w:val="22"/>
              </w:rPr>
              <w:t xml:space="preserve"> Senescent Cells as barriers</w:t>
            </w:r>
          </w:p>
        </w:tc>
      </w:tr>
      <w:tr w:rsidR="004141CD" w:rsidRPr="004141CD" w14:paraId="6A63CDA2" w14:textId="77777777" w:rsidTr="00351E47">
        <w:tc>
          <w:tcPr>
            <w:tcW w:w="8290" w:type="dxa"/>
          </w:tcPr>
          <w:p w14:paraId="748D4382" w14:textId="7E4569DE" w:rsidR="00351E47" w:rsidRPr="004141CD" w:rsidRDefault="00351E47" w:rsidP="00164FDF">
            <w:pPr>
              <w:rPr>
                <w:sz w:val="22"/>
                <w:szCs w:val="22"/>
              </w:rPr>
            </w:pPr>
            <w:r w:rsidRPr="004141CD">
              <w:rPr>
                <w:sz w:val="22"/>
                <w:szCs w:val="22"/>
              </w:rPr>
              <w:t>Stops the simulation when second confluence is formed</w:t>
            </w:r>
          </w:p>
        </w:tc>
      </w:tr>
    </w:tbl>
    <w:p w14:paraId="1175658B" w14:textId="03FF9102" w:rsidR="00CE1164" w:rsidRDefault="0007031C" w:rsidP="00164FDF">
      <w:pPr>
        <w:ind w:left="720"/>
        <w:rPr>
          <w:sz w:val="22"/>
          <w:szCs w:val="22"/>
        </w:rPr>
      </w:pPr>
      <w:r>
        <w:rPr>
          <w:sz w:val="22"/>
          <w:szCs w:val="22"/>
        </w:rPr>
        <w:t>Table 3.3: Desirable functional requirements</w:t>
      </w:r>
    </w:p>
    <w:p w14:paraId="0B0F9C01" w14:textId="77777777" w:rsidR="0007031C" w:rsidRPr="004141CD" w:rsidRDefault="0007031C" w:rsidP="00164FDF">
      <w:pPr>
        <w:ind w:left="720"/>
        <w:rPr>
          <w:sz w:val="22"/>
          <w:szCs w:val="22"/>
        </w:rPr>
      </w:pPr>
    </w:p>
    <w:tbl>
      <w:tblPr>
        <w:tblStyle w:val="TableGrid"/>
        <w:tblW w:w="0" w:type="auto"/>
        <w:tblInd w:w="720" w:type="dxa"/>
        <w:tblLook w:val="04A0" w:firstRow="1" w:lastRow="0" w:firstColumn="1" w:lastColumn="0" w:noHBand="0" w:noVBand="1"/>
      </w:tblPr>
      <w:tblGrid>
        <w:gridCol w:w="8290"/>
      </w:tblGrid>
      <w:tr w:rsidR="004141CD" w:rsidRPr="004141CD" w14:paraId="36BC489A" w14:textId="77777777" w:rsidTr="00351E47">
        <w:tc>
          <w:tcPr>
            <w:tcW w:w="8290" w:type="dxa"/>
          </w:tcPr>
          <w:p w14:paraId="583CFCD4" w14:textId="4ACE5965" w:rsidR="00351E47" w:rsidRPr="004141CD" w:rsidRDefault="00351E47" w:rsidP="00351E47">
            <w:pPr>
              <w:jc w:val="center"/>
              <w:rPr>
                <w:sz w:val="22"/>
                <w:szCs w:val="22"/>
              </w:rPr>
            </w:pPr>
            <w:r w:rsidRPr="004141CD">
              <w:rPr>
                <w:b/>
                <w:sz w:val="22"/>
                <w:szCs w:val="22"/>
              </w:rPr>
              <w:t>It is optional that the system:</w:t>
            </w:r>
          </w:p>
        </w:tc>
      </w:tr>
      <w:tr w:rsidR="004141CD" w:rsidRPr="004141CD" w14:paraId="7ECD186A" w14:textId="77777777" w:rsidTr="00351E47">
        <w:tc>
          <w:tcPr>
            <w:tcW w:w="8290" w:type="dxa"/>
          </w:tcPr>
          <w:p w14:paraId="703A11E3" w14:textId="08F8DA69" w:rsidR="00351E47" w:rsidRPr="004141CD" w:rsidRDefault="00351E47" w:rsidP="00164FDF">
            <w:pPr>
              <w:rPr>
                <w:sz w:val="22"/>
                <w:szCs w:val="22"/>
              </w:rPr>
            </w:pPr>
            <w:r w:rsidRPr="004141CD">
              <w:rPr>
                <w:sz w:val="22"/>
                <w:szCs w:val="22"/>
              </w:rPr>
              <w:t>Models senescent cell death</w:t>
            </w:r>
          </w:p>
        </w:tc>
      </w:tr>
    </w:tbl>
    <w:p w14:paraId="4483779A" w14:textId="118D42AA" w:rsidR="00CE1164" w:rsidRDefault="0007031C" w:rsidP="00351E47">
      <w:pPr>
        <w:rPr>
          <w:sz w:val="22"/>
          <w:szCs w:val="22"/>
        </w:rPr>
      </w:pPr>
      <w:r>
        <w:rPr>
          <w:sz w:val="22"/>
          <w:szCs w:val="22"/>
        </w:rPr>
        <w:tab/>
        <w:t>Table 3.4: Optional functional requirements</w:t>
      </w:r>
    </w:p>
    <w:p w14:paraId="029028A3" w14:textId="77777777" w:rsidR="00CE1164" w:rsidRDefault="00CE1164" w:rsidP="00164FDF">
      <w:pPr>
        <w:ind w:left="720"/>
        <w:rPr>
          <w:sz w:val="22"/>
          <w:szCs w:val="22"/>
        </w:rPr>
      </w:pPr>
    </w:p>
    <w:p w14:paraId="2F6634C1" w14:textId="034D2060" w:rsidR="00CE1164" w:rsidRDefault="00DE0C6F" w:rsidP="00164FDF">
      <w:pPr>
        <w:ind w:left="720"/>
        <w:rPr>
          <w:szCs w:val="22"/>
        </w:rPr>
      </w:pPr>
      <w:r w:rsidRPr="00404457">
        <w:rPr>
          <w:szCs w:val="22"/>
        </w:rPr>
        <w:t>3.2.2</w:t>
      </w:r>
      <w:r w:rsidR="00CE1164" w:rsidRPr="00404457">
        <w:rPr>
          <w:szCs w:val="22"/>
        </w:rPr>
        <w:t xml:space="preserve"> Non-functional </w:t>
      </w:r>
      <w:r w:rsidR="00404457" w:rsidRPr="00404457">
        <w:rPr>
          <w:szCs w:val="22"/>
        </w:rPr>
        <w:t>Requirements</w:t>
      </w:r>
    </w:p>
    <w:p w14:paraId="50D36E40" w14:textId="77777777" w:rsidR="00351E47" w:rsidRDefault="00351E47"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351E47" w14:paraId="6F23C8DB" w14:textId="77777777" w:rsidTr="00351E47">
        <w:tc>
          <w:tcPr>
            <w:tcW w:w="9010"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351E47" w14:paraId="2E4457A0" w14:textId="77777777" w:rsidTr="00351E47">
        <w:tc>
          <w:tcPr>
            <w:tcW w:w="9010" w:type="dxa"/>
          </w:tcPr>
          <w:p w14:paraId="4ADD7E55" w14:textId="55EA8BB6" w:rsidR="00351E47" w:rsidRPr="003654D0" w:rsidRDefault="00351E47" w:rsidP="00164FDF">
            <w:pPr>
              <w:rPr>
                <w:sz w:val="22"/>
                <w:szCs w:val="22"/>
              </w:rPr>
            </w:pPr>
            <w:r w:rsidRPr="003654D0">
              <w:rPr>
                <w:sz w:val="22"/>
                <w:szCs w:val="22"/>
              </w:rPr>
              <w:t>Is simple to run from the command line</w:t>
            </w:r>
          </w:p>
        </w:tc>
      </w:tr>
      <w:tr w:rsidR="00351E47" w14:paraId="1C8910C8" w14:textId="77777777" w:rsidTr="00351E47">
        <w:tc>
          <w:tcPr>
            <w:tcW w:w="9010" w:type="dxa"/>
          </w:tcPr>
          <w:p w14:paraId="0EE25950" w14:textId="408F49E4" w:rsidR="00351E47" w:rsidRPr="003654D0" w:rsidRDefault="00351E47" w:rsidP="00164FDF">
            <w:pPr>
              <w:rPr>
                <w:sz w:val="22"/>
                <w:szCs w:val="22"/>
              </w:rPr>
            </w:pPr>
            <w:r w:rsidRPr="003654D0">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67" w:author="Harry Cooper" w:date="2017-11-29T15:22:00Z"/>
          <w:sz w:val="22"/>
          <w:szCs w:val="22"/>
        </w:rPr>
      </w:pPr>
    </w:p>
    <w:p w14:paraId="7A1B1D1E" w14:textId="49D91925" w:rsidR="00F40B40" w:rsidRPr="005078F9" w:rsidRDefault="00DE0C6F">
      <w:pPr>
        <w:pStyle w:val="ListParagraph"/>
        <w:rPr>
          <w:szCs w:val="22"/>
        </w:rPr>
        <w:pPrChange w:id="168" w:author="Harry Cooper" w:date="2017-11-29T15:34:00Z">
          <w:pPr/>
        </w:pPrChange>
      </w:pPr>
      <w:r w:rsidRPr="005078F9">
        <w:rPr>
          <w:rFonts w:ascii="Times New Roman" w:hAnsi="Times New Roman" w:cs="Times New Roman"/>
          <w:szCs w:val="22"/>
        </w:rPr>
        <w:t>3.2.3</w:t>
      </w:r>
      <w:r w:rsidR="00DD2494" w:rsidRPr="005078F9">
        <w:rPr>
          <w:rFonts w:ascii="Times New Roman" w:hAnsi="Times New Roman" w:cs="Times New Roman"/>
          <w:szCs w:val="22"/>
        </w:rPr>
        <w:t xml:space="preserve"> </w:t>
      </w:r>
      <w:ins w:id="169" w:author="Harry Cooper" w:date="2017-11-29T15:34:00Z">
        <w:r w:rsidR="00BD74DE" w:rsidRPr="005078F9">
          <w:rPr>
            <w:rFonts w:ascii="Times New Roman" w:hAnsi="Times New Roman" w:cs="Times New Roman"/>
            <w:szCs w:val="22"/>
          </w:rPr>
          <w:t>Parameters</w:t>
        </w:r>
      </w:ins>
      <w:r w:rsidR="0013087A" w:rsidRPr="005078F9">
        <w:rPr>
          <w:rFonts w:ascii="Times New Roman" w:hAnsi="Times New Roman" w:cs="Times New Roman"/>
          <w:szCs w:val="22"/>
        </w:rPr>
        <w:t xml:space="preserve"> and Rules</w:t>
      </w:r>
      <w:r w:rsidR="008A5B6C" w:rsidRPr="005078F9">
        <w:rPr>
          <w:rFonts w:ascii="Times New Roman" w:hAnsi="Times New Roman" w:cs="Times New Roman"/>
          <w:szCs w:val="22"/>
        </w:rPr>
        <w:br/>
      </w:r>
    </w:p>
    <w:p w14:paraId="28A6787C" w14:textId="336A5FD9" w:rsidR="0013087A" w:rsidRPr="005078F9" w:rsidRDefault="006E15E8" w:rsidP="006E15E8">
      <w:pPr>
        <w:pStyle w:val="ListParagraph"/>
        <w:ind w:left="1440"/>
        <w:rPr>
          <w:rFonts w:ascii="Times New Roman" w:hAnsi="Times New Roman" w:cs="Times New Roman"/>
          <w:sz w:val="22"/>
          <w:szCs w:val="22"/>
        </w:rPr>
      </w:pPr>
      <w:r w:rsidRPr="005078F9">
        <w:rPr>
          <w:rFonts w:ascii="Times New Roman" w:hAnsi="Times New Roman" w:cs="Times New Roman"/>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Pr>
          <w:rFonts w:ascii="Times New Roman" w:hAnsi="Times New Roman" w:cs="Times New Roman"/>
          <w:sz w:val="22"/>
          <w:szCs w:val="22"/>
        </w:rPr>
        <w:t>with associated</w:t>
      </w:r>
      <w:r w:rsidRPr="005078F9">
        <w:rPr>
          <w:rFonts w:ascii="Times New Roman" w:hAnsi="Times New Roman" w:cs="Times New Roman"/>
          <w:sz w:val="22"/>
          <w:szCs w:val="22"/>
        </w:rPr>
        <w:t xml:space="preserve"> parameters</w:t>
      </w:r>
      <w:r w:rsidR="005078F9">
        <w:rPr>
          <w:rFonts w:ascii="Times New Roman" w:hAnsi="Times New Roman" w:cs="Times New Roman"/>
          <w:sz w:val="22"/>
          <w:szCs w:val="22"/>
        </w:rPr>
        <w:t>. The values for parameters will be based on the literature found in Chapter 2, however in some cases assumptions must be made due to lacking experimental data.</w:t>
      </w:r>
    </w:p>
    <w:p w14:paraId="316E22DC" w14:textId="143BEB09" w:rsidR="006E15E8" w:rsidRPr="005078F9" w:rsidRDefault="006E15E8" w:rsidP="006E15E8">
      <w:pPr>
        <w:pStyle w:val="ListParagraph"/>
        <w:ind w:left="1440"/>
        <w:rPr>
          <w:rFonts w:ascii="Times New Roman" w:hAnsi="Times New Roman" w:cs="Times New Roman"/>
          <w:sz w:val="22"/>
          <w:szCs w:val="22"/>
        </w:rPr>
      </w:pPr>
      <w:r w:rsidRPr="005078F9">
        <w:rPr>
          <w:rFonts w:ascii="Times New Roman" w:hAnsi="Times New Roman" w:cs="Times New Roman"/>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018BBD39" w:rsidR="0081462B" w:rsidRPr="00374FA1" w:rsidRDefault="0081462B" w:rsidP="00BE672F">
      <w:pPr>
        <w:rPr>
          <w:szCs w:val="22"/>
        </w:rPr>
      </w:pPr>
      <w:r w:rsidRPr="00374FA1">
        <w:rPr>
          <w:szCs w:val="22"/>
        </w:rPr>
        <w:tab/>
      </w:r>
      <w:r w:rsidR="006E15E8">
        <w:rPr>
          <w:szCs w:val="22"/>
        </w:rPr>
        <w:t>3.2.4</w:t>
      </w:r>
      <w:r w:rsidRPr="00374FA1">
        <w:rPr>
          <w:szCs w:val="22"/>
        </w:rPr>
        <w:t xml:space="preserve"> Emergent Behaviours</w:t>
      </w:r>
    </w:p>
    <w:p w14:paraId="68E74A6A" w14:textId="77777777" w:rsidR="00CA7C03" w:rsidRPr="00374FA1" w:rsidRDefault="00CA7C03" w:rsidP="00BE672F">
      <w:pPr>
        <w:rPr>
          <w:szCs w:val="22"/>
        </w:rPr>
      </w:pPr>
    </w:p>
    <w:p w14:paraId="0C1EC025" w14:textId="2ABD732A" w:rsidR="00CA7C03" w:rsidRPr="00374FA1" w:rsidRDefault="00CA7C03" w:rsidP="009F4109">
      <w:pPr>
        <w:ind w:left="1440"/>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lls leading to delayed healing, increasing the chances of forming an atheroma and blood clot, leading to a heart attack.</w:t>
      </w:r>
    </w:p>
    <w:p w14:paraId="5D3891CD" w14:textId="77777777" w:rsidR="0081462B" w:rsidRPr="00226F61" w:rsidRDefault="0081462B" w:rsidP="00BE672F">
      <w:pPr>
        <w:rPr>
          <w:sz w:val="22"/>
          <w:szCs w:val="22"/>
        </w:rPr>
      </w:pPr>
    </w:p>
    <w:p w14:paraId="42717621" w14:textId="0CCCAFB6" w:rsidR="0049568A" w:rsidRPr="00226F61" w:rsidRDefault="00902A2C" w:rsidP="00BE672F">
      <w:pPr>
        <w:rPr>
          <w:szCs w:val="22"/>
        </w:rPr>
      </w:pPr>
      <w:r>
        <w:rPr>
          <w:szCs w:val="22"/>
        </w:rPr>
        <w:t>3.3</w:t>
      </w:r>
      <w:r w:rsidR="00DD2494" w:rsidRPr="00226F61">
        <w:rPr>
          <w:szCs w:val="22"/>
        </w:rPr>
        <w:t xml:space="preserve"> </w:t>
      </w:r>
      <w:r w:rsidR="00B80593">
        <w:rPr>
          <w:szCs w:val="22"/>
        </w:rPr>
        <w:t>Limitations of Model</w:t>
      </w:r>
    </w:p>
    <w:p w14:paraId="27DDCB1A" w14:textId="77777777" w:rsidR="001F449B" w:rsidRPr="00226F61" w:rsidRDefault="001F449B" w:rsidP="00BE672F">
      <w:pPr>
        <w:rPr>
          <w:sz w:val="22"/>
          <w:szCs w:val="22"/>
        </w:rPr>
      </w:pPr>
    </w:p>
    <w:p w14:paraId="0DECA0C6" w14:textId="20EBE577" w:rsidR="005D7FCC" w:rsidRPr="00226F61" w:rsidRDefault="005D7FCC" w:rsidP="005D7FCC">
      <w:pPr>
        <w:ind w:left="720"/>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644EDD">
      <w:pPr>
        <w:ind w:left="720"/>
        <w:rPr>
          <w:ins w:id="170" w:author="Harry Cooper" w:date="2017-11-29T15:22:00Z"/>
          <w:sz w:val="22"/>
          <w:szCs w:val="22"/>
        </w:rPr>
      </w:pPr>
      <w:r w:rsidRPr="00226F61">
        <w:rPr>
          <w:sz w:val="22"/>
          <w:szCs w:val="22"/>
        </w:rPr>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71" w:author="Harry Cooper" w:date="2017-11-29T15:22:00Z">
        <w:r w:rsidR="00644EDD" w:rsidRPr="0078550B">
          <w:rPr>
            <w:sz w:val="22"/>
            <w:szCs w:val="22"/>
          </w:rPr>
          <w:t>[</w:t>
        </w:r>
      </w:ins>
      <w:r w:rsidR="0078550B" w:rsidRPr="0078550B">
        <w:rPr>
          <w:sz w:val="22"/>
          <w:szCs w:val="22"/>
        </w:rPr>
        <w:t>8</w:t>
      </w:r>
      <w:ins w:id="172" w:author="Harry Cooper" w:date="2017-11-29T15:22:00Z">
        <w:r w:rsidR="00644EDD" w:rsidRPr="0078550B">
          <w:rPr>
            <w:sz w:val="22"/>
            <w:szCs w:val="22"/>
          </w:rPr>
          <w:t>]</w:t>
        </w:r>
      </w:ins>
      <w:r w:rsidR="003E2605" w:rsidRPr="0078550B">
        <w:rPr>
          <w:sz w:val="22"/>
          <w:szCs w:val="22"/>
        </w:rPr>
        <w:t>.</w:t>
      </w:r>
    </w:p>
    <w:p w14:paraId="36EC161F" w14:textId="5085A8ED" w:rsidR="00644EDD" w:rsidRPr="0078550B" w:rsidRDefault="00644EDD" w:rsidP="00644EDD">
      <w:pPr>
        <w:pStyle w:val="ListParagraph"/>
        <w:rPr>
          <w:rFonts w:ascii="Times New Roman" w:hAnsi="Times New Roman" w:cs="Times New Roman"/>
          <w:sz w:val="22"/>
          <w:szCs w:val="22"/>
          <w:lang w:eastAsia="en-GB"/>
        </w:rPr>
      </w:pPr>
      <w:r w:rsidRPr="0078550B">
        <w:rPr>
          <w:rFonts w:ascii="Times New Roman" w:hAnsi="Times New Roman" w:cs="Times New Roman"/>
          <w:sz w:val="22"/>
          <w:szCs w:val="22"/>
          <w:lang w:eastAsia="en-GB"/>
        </w:rPr>
        <w:t>I am also assuming, that I am modelling ECs from a healthy person with a Hayflick limit</w:t>
      </w:r>
      <w:r w:rsidR="001C4AB2" w:rsidRPr="0078550B">
        <w:rPr>
          <w:rFonts w:ascii="Times New Roman" w:hAnsi="Times New Roman" w:cs="Times New Roman"/>
          <w:sz w:val="22"/>
          <w:szCs w:val="22"/>
          <w:lang w:eastAsia="en-GB"/>
        </w:rPr>
        <w:t xml:space="preserve"> (maximum proliferation)</w:t>
      </w:r>
      <w:r w:rsidRPr="0078550B">
        <w:rPr>
          <w:rFonts w:ascii="Times New Roman" w:hAnsi="Times New Roman" w:cs="Times New Roman"/>
          <w:sz w:val="22"/>
          <w:szCs w:val="22"/>
          <w:lang w:eastAsia="en-GB"/>
        </w:rPr>
        <w:t xml:space="preserve"> of 50</w:t>
      </w:r>
      <w:r w:rsidR="00B127C4" w:rsidRPr="0078550B">
        <w:rPr>
          <w:rFonts w:ascii="Times New Roman" w:hAnsi="Times New Roman" w:cs="Times New Roman"/>
          <w:sz w:val="22"/>
          <w:szCs w:val="22"/>
          <w:lang w:eastAsia="en-GB"/>
        </w:rPr>
        <w:t>,</w:t>
      </w:r>
      <w:ins w:id="173" w:author="Harry Cooper" w:date="2017-11-29T15:22:00Z">
        <w:r w:rsidRPr="0078550B">
          <w:rPr>
            <w:rFonts w:ascii="Times New Roman" w:hAnsi="Times New Roman" w:cs="Times New Roman"/>
            <w:sz w:val="22"/>
            <w:szCs w:val="22"/>
            <w:lang w:eastAsia="en-GB"/>
          </w:rPr>
          <w:t xml:space="preserve"> ignoring deficiencies such as Werner syndrome which causes individuals to have a population growth of 53% and total replicative life span of 27% compared to normal cells [</w:t>
        </w:r>
      </w:ins>
      <w:r w:rsidR="0078550B" w:rsidRPr="0078550B">
        <w:rPr>
          <w:rFonts w:ascii="Times New Roman" w:hAnsi="Times New Roman" w:cs="Times New Roman"/>
          <w:sz w:val="22"/>
          <w:szCs w:val="22"/>
          <w:lang w:eastAsia="en-GB"/>
        </w:rPr>
        <w:t>26</w:t>
      </w:r>
      <w:ins w:id="174" w:author="Harry Cooper" w:date="2017-11-29T15:22:00Z">
        <w:r w:rsidRPr="0078550B">
          <w:rPr>
            <w:rFonts w:ascii="Times New Roman" w:hAnsi="Times New Roman" w:cs="Times New Roman"/>
            <w:sz w:val="22"/>
            <w:szCs w:val="22"/>
            <w:lang w:eastAsia="en-GB"/>
          </w:rPr>
          <w:t>].</w:t>
        </w:r>
      </w:ins>
    </w:p>
    <w:p w14:paraId="34BFEC2C" w14:textId="124F31D4" w:rsidR="006E25AA" w:rsidRPr="00226F61" w:rsidRDefault="009234F2" w:rsidP="009234F2">
      <w:pPr>
        <w:ind w:left="720" w:firstLine="40"/>
        <w:rPr>
          <w:ins w:id="175" w:author="Harry Cooper" w:date="2017-11-29T15:22:00Z"/>
          <w:sz w:val="22"/>
          <w:szCs w:val="22"/>
        </w:rPr>
      </w:pPr>
      <w:r w:rsidRPr="0078550B">
        <w:rPr>
          <w:sz w:val="22"/>
          <w:szCs w:val="22"/>
        </w:rPr>
        <w:t xml:space="preserve">I will not be creating a graphical </w:t>
      </w:r>
      <w:r w:rsidRPr="00226F61">
        <w:rPr>
          <w:sz w:val="22"/>
          <w:szCs w:val="22"/>
        </w:rPr>
        <w:t>user interface</w:t>
      </w:r>
      <w:ins w:id="176" w:author="Harry Cooper" w:date="2017-11-30T09:12:00Z">
        <w:r w:rsidR="006E25AA" w:rsidRPr="00226F61">
          <w:rPr>
            <w:sz w:val="22"/>
            <w:szCs w:val="22"/>
          </w:rPr>
          <w:t xml:space="preserve"> </w:t>
        </w:r>
      </w:ins>
      <w:r w:rsidRPr="00226F61">
        <w:rPr>
          <w:sz w:val="22"/>
          <w:szCs w:val="22"/>
        </w:rPr>
        <w:t>(</w:t>
      </w:r>
      <w:ins w:id="177" w:author="Harry Cooper" w:date="2017-11-30T09:12:00Z">
        <w:r w:rsidR="006E25AA" w:rsidRPr="00226F61">
          <w:rPr>
            <w:sz w:val="22"/>
            <w:szCs w:val="22"/>
          </w:rPr>
          <w:t>GUI</w:t>
        </w:r>
      </w:ins>
      <w:r w:rsidRPr="00226F61">
        <w:rPr>
          <w:sz w:val="22"/>
          <w:szCs w:val="22"/>
        </w:rPr>
        <w:t xml:space="preserve">) for the user to </w:t>
      </w:r>
      <w:ins w:id="178"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w:t>
      </w:r>
      <w:r w:rsidRPr="00226F61">
        <w:rPr>
          <w:sz w:val="22"/>
          <w:szCs w:val="22"/>
        </w:rPr>
        <w:lastRenderedPageBreak/>
        <w:t>shall remain unchanged. To observe the effect of the changing parameters, several simulations must be run with varying initial conditions.</w:t>
      </w:r>
    </w:p>
    <w:p w14:paraId="1C7C9099" w14:textId="77777777" w:rsidR="00870325" w:rsidRPr="00226F61" w:rsidRDefault="00870325">
      <w:pPr>
        <w:pStyle w:val="ListParagraph"/>
        <w:rPr>
          <w:ins w:id="179" w:author="Harry Cooper" w:date="2017-11-29T15:26:00Z"/>
          <w:rFonts w:ascii="Times New Roman" w:hAnsi="Times New Roman" w:cs="Times New Roman"/>
          <w:sz w:val="22"/>
          <w:szCs w:val="22"/>
          <w:lang w:eastAsia="en-GB"/>
        </w:rPr>
        <w:pPrChange w:id="180" w:author="Harry Cooper" w:date="2017-11-29T15:26:00Z">
          <w:pPr>
            <w:pStyle w:val="ListParagraph"/>
            <w:numPr>
              <w:numId w:val="3"/>
            </w:numPr>
            <w:ind w:hanging="360"/>
          </w:pPr>
        </w:pPrChange>
      </w:pPr>
    </w:p>
    <w:p w14:paraId="68B8F416" w14:textId="172B1498" w:rsidR="00135A10" w:rsidRPr="00226F61" w:rsidRDefault="00902A2C" w:rsidP="00135A10">
      <w:pPr>
        <w:rPr>
          <w:ins w:id="181" w:author="Harry Cooper" w:date="2017-11-30T09:49:00Z"/>
        </w:rPr>
      </w:pPr>
      <w:r>
        <w:t>3.4</w:t>
      </w:r>
      <w:r w:rsidR="00DD2494" w:rsidRPr="00226F61">
        <w:t xml:space="preserve"> </w:t>
      </w:r>
      <w:ins w:id="182" w:author="Harry Cooper" w:date="2017-11-30T09:49:00Z">
        <w:r w:rsidR="00135A10" w:rsidRPr="00226F61">
          <w:t>Risk Analysis</w:t>
        </w:r>
      </w:ins>
    </w:p>
    <w:p w14:paraId="1A78EB8D" w14:textId="77777777" w:rsidR="00135A10" w:rsidRPr="00226F61" w:rsidRDefault="00135A10" w:rsidP="00135A10">
      <w:pPr>
        <w:rPr>
          <w:ins w:id="183" w:author="Harry Cooper" w:date="2017-11-30T09:50:00Z"/>
        </w:rPr>
      </w:pPr>
    </w:p>
    <w:p w14:paraId="7B6939E3" w14:textId="4E7F571D" w:rsidR="00476511" w:rsidRPr="00226F61" w:rsidRDefault="00135A10" w:rsidP="0063458F">
      <w:pPr>
        <w:ind w:left="720"/>
        <w:rPr>
          <w:sz w:val="22"/>
        </w:rPr>
      </w:pPr>
      <w:ins w:id="184" w:author="Harry Cooper" w:date="2017-11-30T09:50:00Z">
        <w:r w:rsidRPr="00226F61">
          <w:rPr>
            <w:sz w:val="22"/>
          </w:rPr>
          <w:t xml:space="preserve">I’ve included all the risks I believe are associated with my project below. I outline the nature of the risk, then give it a likelihood and </w:t>
        </w:r>
      </w:ins>
      <w:ins w:id="185" w:author="Harry Cooper" w:date="2017-11-30T09:51:00Z">
        <w:r w:rsidRPr="00226F61">
          <w:rPr>
            <w:sz w:val="22"/>
          </w:rPr>
          <w:t xml:space="preserve">impact score from 1 – 4, 1 being unlikely / negligible and 4 being very likely / project </w:t>
        </w:r>
      </w:ins>
      <w:ins w:id="186" w:author="Harry Cooper" w:date="2017-11-30T09:52:00Z">
        <w:r w:rsidRPr="00226F61">
          <w:rPr>
            <w:sz w:val="22"/>
          </w:rPr>
          <w:t>threatening</w:t>
        </w:r>
      </w:ins>
      <w:r w:rsidR="00FC7D05" w:rsidRPr="00226F61">
        <w:rPr>
          <w:sz w:val="22"/>
        </w:rPr>
        <w:t xml:space="preserve"> then provide a mitigation plan to decrease severity</w:t>
      </w:r>
      <w:ins w:id="187"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tblInd w:w="720" w:type="dxa"/>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476511">
        <w:trPr>
          <w:trHeight w:val="432"/>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476511">
        <w:trPr>
          <w:trHeight w:val="404"/>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D901A3">
        <w:trPr>
          <w:trHeight w:val="324"/>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D901A3">
        <w:trPr>
          <w:trHeight w:val="321"/>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D901A3">
        <w:trPr>
          <w:trHeight w:val="305"/>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D901A3">
        <w:trPr>
          <w:trHeight w:val="332"/>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71C40A5F" w:rsidR="00B042B9" w:rsidRPr="00226F61" w:rsidRDefault="00FD282F" w:rsidP="00942A91">
      <w:pPr>
        <w:ind w:left="720"/>
        <w:rPr>
          <w:sz w:val="22"/>
        </w:rPr>
      </w:pPr>
      <w:r>
        <w:rPr>
          <w:sz w:val="22"/>
        </w:rPr>
        <w:t>Table 3.8</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tblInd w:w="720" w:type="dxa"/>
        <w:tblLook w:val="04A0" w:firstRow="1" w:lastRow="0" w:firstColumn="1" w:lastColumn="0" w:noHBand="0" w:noVBand="1"/>
      </w:tblPr>
      <w:tblGrid>
        <w:gridCol w:w="2848"/>
        <w:gridCol w:w="491"/>
        <w:gridCol w:w="491"/>
        <w:gridCol w:w="722"/>
        <w:gridCol w:w="3954"/>
      </w:tblGrid>
      <w:tr w:rsidR="003064E1" w:rsidRPr="00226F61" w14:paraId="02980D8E" w14:textId="77777777" w:rsidTr="00B520A5">
        <w:trPr>
          <w:cantSplit/>
          <w:trHeight w:val="1196"/>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E437A5">
        <w:trPr>
          <w:trHeight w:val="332"/>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E437A5">
        <w:trPr>
          <w:trHeight w:val="35"/>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E437A5">
        <w:trPr>
          <w:trHeight w:val="35"/>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E437A5">
        <w:trPr>
          <w:trHeight w:val="33"/>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E437A5">
        <w:trPr>
          <w:trHeight w:val="35"/>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E437A5">
        <w:trPr>
          <w:trHeight w:val="33"/>
        </w:trPr>
        <w:tc>
          <w:tcPr>
            <w:tcW w:w="2848" w:type="dxa"/>
            <w:vAlign w:val="center"/>
          </w:tcPr>
          <w:p w14:paraId="28BD87B1" w14:textId="050497AC" w:rsidR="00FC2EC6" w:rsidRPr="00226F61" w:rsidRDefault="003064E1" w:rsidP="003064E1">
            <w:pPr>
              <w:jc w:val="center"/>
              <w:rPr>
                <w:sz w:val="22"/>
              </w:rPr>
            </w:pPr>
            <w:r w:rsidRPr="00226F61">
              <w:rPr>
                <w:sz w:val="22"/>
              </w:rPr>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E437A5">
        <w:trPr>
          <w:trHeight w:val="33"/>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6033BAAD"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with </w:t>
            </w:r>
            <w:r w:rsidRPr="00226F61">
              <w:rPr>
                <w:sz w:val="22"/>
              </w:rPr>
              <w:lastRenderedPageBreak/>
              <w:t xml:space="preserve">several simulations </w:t>
            </w:r>
            <w:r w:rsidR="0077746E" w:rsidRPr="00226F61">
              <w:rPr>
                <w:sz w:val="22"/>
              </w:rPr>
              <w:t>should provide accurate results.</w:t>
            </w:r>
          </w:p>
        </w:tc>
      </w:tr>
      <w:tr w:rsidR="003064E1" w:rsidRPr="00226F61" w14:paraId="09994F2A" w14:textId="77777777" w:rsidTr="00E437A5">
        <w:trPr>
          <w:trHeight w:val="33"/>
        </w:trPr>
        <w:tc>
          <w:tcPr>
            <w:tcW w:w="2848" w:type="dxa"/>
            <w:vAlign w:val="center"/>
          </w:tcPr>
          <w:p w14:paraId="60B71C2C" w14:textId="2971A7F6" w:rsidR="003064E1" w:rsidRPr="00226F61" w:rsidRDefault="003064E1" w:rsidP="003064E1">
            <w:pPr>
              <w:jc w:val="center"/>
              <w:rPr>
                <w:sz w:val="22"/>
              </w:rPr>
            </w:pPr>
            <w:r w:rsidRPr="00226F61">
              <w:rPr>
                <w:sz w:val="22"/>
              </w:rPr>
              <w:lastRenderedPageBreak/>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E437A5">
        <w:trPr>
          <w:trHeight w:val="33"/>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7F7FEF79" w:rsidR="0049568A" w:rsidRPr="00226F61" w:rsidRDefault="00FD282F" w:rsidP="00C108E8">
      <w:pPr>
        <w:rPr>
          <w:ins w:id="188" w:author="Harry Cooper" w:date="2017-11-30T09:49:00Z"/>
          <w:sz w:val="22"/>
          <w:szCs w:val="22"/>
        </w:rPr>
      </w:pPr>
      <w:r>
        <w:rPr>
          <w:sz w:val="22"/>
        </w:rPr>
        <w:tab/>
        <w:t>Table 3.9</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27D2BC59" w:rsidR="0049568A" w:rsidRPr="00226F61" w:rsidRDefault="00902A2C" w:rsidP="00BE672F">
      <w:pPr>
        <w:rPr>
          <w:szCs w:val="22"/>
        </w:rPr>
      </w:pPr>
      <w:r>
        <w:rPr>
          <w:szCs w:val="22"/>
        </w:rPr>
        <w:t>3.5</w:t>
      </w:r>
      <w:r w:rsidR="00DD2494" w:rsidRPr="00226F61">
        <w:rPr>
          <w:szCs w:val="22"/>
        </w:rPr>
        <w:t xml:space="preserve"> </w:t>
      </w:r>
      <w:r w:rsidR="0049568A" w:rsidRPr="00226F61">
        <w:rPr>
          <w:szCs w:val="22"/>
        </w:rPr>
        <w:t xml:space="preserve">Evaluation </w:t>
      </w:r>
      <w:r w:rsidR="0071486B" w:rsidRPr="00226F61">
        <w:rPr>
          <w:szCs w:val="22"/>
        </w:rPr>
        <w:t>and Testing</w:t>
      </w:r>
    </w:p>
    <w:p w14:paraId="72D759DB" w14:textId="2D4900BB" w:rsidR="00632A28" w:rsidRDefault="00F31F4E" w:rsidP="00F05681">
      <w:pPr>
        <w:ind w:left="720"/>
        <w:rPr>
          <w:sz w:val="22"/>
          <w:szCs w:val="22"/>
        </w:rPr>
      </w:pPr>
      <w:r>
        <w:rPr>
          <w:szCs w:val="22"/>
        </w:rPr>
        <w:br/>
      </w:r>
      <w:r w:rsidR="006D1599">
        <w:rPr>
          <w:sz w:val="22"/>
          <w:szCs w:val="22"/>
        </w:rPr>
        <w:t>As it</w:t>
      </w:r>
      <w:r w:rsidR="002E49E0">
        <w:rPr>
          <w:sz w:val="22"/>
          <w:szCs w:val="22"/>
        </w:rPr>
        <w:t xml:space="preserve"> is not possible to prove an ABM is correct, it is important to test the program. </w:t>
      </w:r>
      <w:r w:rsidR="00A964A6">
        <w:rPr>
          <w:sz w:val="22"/>
          <w:szCs w:val="22"/>
        </w:rPr>
        <w:t>Several</w:t>
      </w:r>
      <w:r>
        <w:rPr>
          <w:sz w:val="22"/>
          <w:szCs w:val="22"/>
        </w:rPr>
        <w:t xml:space="preserve"> tests of varying nature will b</w:t>
      </w:r>
      <w:r w:rsidRPr="00AA3EA9">
        <w:rPr>
          <w:sz w:val="22"/>
          <w:szCs w:val="22"/>
        </w:rPr>
        <w:t xml:space="preserve">e run to </w:t>
      </w:r>
      <w:r w:rsidRPr="0078550B">
        <w:rPr>
          <w:sz w:val="22"/>
          <w:szCs w:val="22"/>
        </w:rPr>
        <w:t xml:space="preserve">check that the implemented software is working as expected. </w:t>
      </w:r>
      <w:r w:rsidR="002E49E0" w:rsidRPr="0078550B">
        <w:rPr>
          <w:sz w:val="22"/>
          <w:szCs w:val="22"/>
        </w:rPr>
        <w:t>Unit</w:t>
      </w:r>
      <w:r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78550B">
        <w:rPr>
          <w:rFonts w:eastAsia="Times New Roman"/>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predicted cell migration speed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05681">
      <w:pPr>
        <w:ind w:left="720"/>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6EDAE6A3" w14:textId="057384C7" w:rsidR="00A964A6" w:rsidRPr="007A2746" w:rsidRDefault="00A964A6" w:rsidP="00F05681">
      <w:pPr>
        <w:ind w:left="720"/>
        <w:rPr>
          <w:sz w:val="22"/>
          <w:szCs w:val="22"/>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094C7D5" w14:textId="77777777" w:rsidR="00C020DD" w:rsidRDefault="00C020DD" w:rsidP="00C020DD">
      <w:pPr>
        <w:ind w:left="720"/>
        <w:rPr>
          <w:sz w:val="22"/>
          <w:szCs w:val="22"/>
        </w:rPr>
      </w:pPr>
    </w:p>
    <w:p w14:paraId="3BE2BD12" w14:textId="1E3EC8E4" w:rsidR="00D23C28" w:rsidRPr="003401CB" w:rsidRDefault="00F42394" w:rsidP="007F18FA">
      <w:pPr>
        <w:pStyle w:val="ListParagraph"/>
        <w:numPr>
          <w:ilvl w:val="0"/>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Design</w:t>
      </w:r>
      <w:r w:rsidR="00207EDB" w:rsidRPr="003401CB">
        <w:rPr>
          <w:rFonts w:ascii="Times New Roman" w:eastAsia="Times New Roman" w:hAnsi="Times New Roman" w:cs="Times New Roman"/>
          <w:b/>
          <w:sz w:val="22"/>
          <w:szCs w:val="22"/>
        </w:rPr>
        <w:br/>
      </w:r>
      <w:r w:rsidR="00207EDB" w:rsidRPr="003401CB">
        <w:rPr>
          <w:rFonts w:ascii="Times New Roman" w:eastAsia="Times New Roman" w:hAnsi="Times New Roman" w:cs="Times New Roman"/>
          <w:b/>
          <w:sz w:val="22"/>
          <w:szCs w:val="22"/>
        </w:rPr>
        <w:br/>
      </w:r>
      <w:r w:rsidR="00A46881" w:rsidRPr="003401CB">
        <w:rPr>
          <w:rFonts w:ascii="Times New Roman" w:eastAsia="Times New Roman" w:hAnsi="Times New Roman" w:cs="Times New Roman"/>
          <w:sz w:val="22"/>
          <w:szCs w:val="22"/>
        </w:rPr>
        <w:t>As seen above, there are several ways of developing an ABM to implement the requirements</w:t>
      </w:r>
      <w:r w:rsidR="00906A1D">
        <w:rPr>
          <w:rFonts w:ascii="Times New Roman" w:eastAsia="Times New Roman" w:hAnsi="Times New Roman" w:cs="Times New Roman"/>
          <w:sz w:val="22"/>
          <w:szCs w:val="22"/>
        </w:rPr>
        <w:t xml:space="preserve"> and it has been decided to continue work on CellABM, a PhD project by Marzieh Tehrani</w:t>
      </w:r>
      <w:r w:rsidR="00A46881" w:rsidRPr="003401CB">
        <w:rPr>
          <w:rFonts w:ascii="Times New Roman" w:eastAsia="Times New Roman" w:hAnsi="Times New Roman" w:cs="Times New Roman"/>
          <w:sz w:val="22"/>
          <w:szCs w:val="22"/>
        </w:rPr>
        <w:t>. In this</w:t>
      </w:r>
      <w:r w:rsidR="00C57FCD" w:rsidRPr="003401CB">
        <w:rPr>
          <w:rFonts w:ascii="Times New Roman" w:eastAsia="Times New Roman" w:hAnsi="Times New Roman" w:cs="Times New Roman"/>
          <w:sz w:val="22"/>
          <w:szCs w:val="22"/>
        </w:rPr>
        <w:t xml:space="preserve"> chapter</w:t>
      </w:r>
      <w:r w:rsidR="00A46881" w:rsidRPr="003401CB">
        <w:rPr>
          <w:rFonts w:ascii="Times New Roman" w:eastAsia="Times New Roman" w:hAnsi="Times New Roman" w:cs="Times New Roman"/>
          <w:sz w:val="22"/>
          <w:szCs w:val="22"/>
        </w:rPr>
        <w:t xml:space="preserve">, </w:t>
      </w:r>
      <w:r w:rsidR="004C65DE" w:rsidRPr="003401CB">
        <w:rPr>
          <w:rFonts w:ascii="Times New Roman" w:eastAsia="Times New Roman" w:hAnsi="Times New Roman" w:cs="Times New Roman"/>
          <w:sz w:val="22"/>
          <w:szCs w:val="22"/>
        </w:rPr>
        <w:t>we will explore the underling language of the program and how it can be used to model an ABM</w:t>
      </w:r>
      <w:r w:rsidR="003F0491" w:rsidRPr="003401CB">
        <w:rPr>
          <w:rFonts w:ascii="Times New Roman" w:eastAsia="Times New Roman" w:hAnsi="Times New Roman" w:cs="Times New Roman"/>
          <w:sz w:val="22"/>
          <w:szCs w:val="22"/>
        </w:rPr>
        <w:t xml:space="preserve">, then discuss the class diagram and flow charts of how information will flow through the system, finally discussing what simulations will be </w:t>
      </w:r>
      <w:r w:rsidR="00377CC0" w:rsidRPr="003401CB">
        <w:rPr>
          <w:rFonts w:ascii="Times New Roman" w:eastAsia="Times New Roman" w:hAnsi="Times New Roman" w:cs="Times New Roman"/>
          <w:sz w:val="22"/>
          <w:szCs w:val="22"/>
        </w:rPr>
        <w:t>run</w:t>
      </w:r>
      <w:r w:rsidR="003F0491" w:rsidRPr="003401CB">
        <w:rPr>
          <w:rFonts w:ascii="Times New Roman" w:eastAsia="Times New Roman" w:hAnsi="Times New Roman" w:cs="Times New Roman"/>
          <w:sz w:val="22"/>
          <w:szCs w:val="22"/>
        </w:rPr>
        <w:t xml:space="preserve"> to answer the research question.</w:t>
      </w:r>
    </w:p>
    <w:p w14:paraId="0D7D302F" w14:textId="4FD90987" w:rsidR="00830234" w:rsidRPr="003401CB" w:rsidRDefault="00830234" w:rsidP="002B7FE6">
      <w:pPr>
        <w:rPr>
          <w:rFonts w:eastAsia="Times New Roman"/>
          <w:b/>
          <w:sz w:val="22"/>
          <w:szCs w:val="22"/>
        </w:rPr>
      </w:pPr>
    </w:p>
    <w:p w14:paraId="2F64524E" w14:textId="0FD549F5" w:rsidR="00D02BE8" w:rsidRPr="003401CB" w:rsidRDefault="00F73834" w:rsidP="005B00A6">
      <w:pPr>
        <w:pStyle w:val="ListParagraph"/>
        <w:ind w:left="500"/>
        <w:rPr>
          <w:rFonts w:ascii="Times New Roman" w:eastAsia="Times New Roman" w:hAnsi="Times New Roman" w:cs="Times New Roman"/>
          <w:b/>
          <w:sz w:val="22"/>
          <w:szCs w:val="22"/>
        </w:rPr>
      </w:pPr>
      <w:r w:rsidRPr="003401CB">
        <w:rPr>
          <w:rFonts w:ascii="Times New Roman" w:eastAsia="Times New Roman" w:hAnsi="Times New Roman" w:cs="Times New Roman"/>
          <w:sz w:val="22"/>
          <w:szCs w:val="22"/>
        </w:rPr>
        <w:br/>
      </w:r>
    </w:p>
    <w:p w14:paraId="5BA3CAF7" w14:textId="5E121596" w:rsidR="00E97A1B" w:rsidRPr="003401CB" w:rsidRDefault="00F73834" w:rsidP="00E97A1B">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Theorised Program Flow</w:t>
      </w:r>
      <w:r w:rsidR="004F6D66" w:rsidRPr="003401CB">
        <w:rPr>
          <w:rFonts w:ascii="Times New Roman" w:eastAsia="Times New Roman" w:hAnsi="Times New Roman" w:cs="Times New Roman"/>
          <w:b/>
          <w:sz w:val="22"/>
          <w:szCs w:val="22"/>
        </w:rPr>
        <w:br/>
      </w:r>
      <w:r w:rsidR="000A50D0" w:rsidRPr="003401CB">
        <w:rPr>
          <w:rFonts w:ascii="Times New Roman" w:eastAsia="Times New Roman" w:hAnsi="Times New Roman" w:cs="Times New Roman"/>
          <w:b/>
          <w:sz w:val="22"/>
          <w:szCs w:val="22"/>
        </w:rPr>
        <w:br/>
      </w:r>
      <w:r w:rsidR="000A50D0" w:rsidRPr="003401CB">
        <w:rPr>
          <w:rFonts w:ascii="Times New Roman" w:eastAsia="Times New Roman" w:hAnsi="Times New Roman" w:cs="Times New Roman"/>
          <w:sz w:val="22"/>
          <w:szCs w:val="22"/>
        </w:rPr>
        <w:t xml:space="preserve">Below are the </w:t>
      </w:r>
      <w:r w:rsidR="00212A37" w:rsidRPr="003401CB">
        <w:rPr>
          <w:rFonts w:ascii="Times New Roman" w:eastAsia="Times New Roman" w:hAnsi="Times New Roman" w:cs="Times New Roman"/>
          <w:sz w:val="22"/>
          <w:szCs w:val="22"/>
        </w:rPr>
        <w:t>guides that will be followed during the development of the program. They provide the road map of how each class and function interacts with each other, leading to emergent behaviour of the cells.</w:t>
      </w:r>
      <w:r w:rsidR="00D15711" w:rsidRPr="003401CB">
        <w:rPr>
          <w:rFonts w:ascii="Times New Roman" w:eastAsia="Times New Roman" w:hAnsi="Times New Roman" w:cs="Times New Roman"/>
          <w:sz w:val="22"/>
          <w:szCs w:val="22"/>
        </w:rPr>
        <w:t xml:space="preserve"> A quick overview of the cellular </w:t>
      </w:r>
      <w:r w:rsidR="0064406C" w:rsidRPr="003401CB">
        <w:rPr>
          <w:rFonts w:ascii="Times New Roman" w:eastAsia="Times New Roman" w:hAnsi="Times New Roman" w:cs="Times New Roman"/>
          <w:sz w:val="22"/>
          <w:szCs w:val="22"/>
        </w:rPr>
        <w:t>differentiation</w:t>
      </w:r>
      <w:r w:rsidR="00D15711" w:rsidRPr="003401CB">
        <w:rPr>
          <w:rFonts w:ascii="Times New Roman" w:eastAsia="Times New Roman" w:hAnsi="Times New Roman" w:cs="Times New Roman"/>
          <w:sz w:val="22"/>
          <w:szCs w:val="22"/>
        </w:rPr>
        <w:t xml:space="preserve"> is given in Figure </w:t>
      </w:r>
      <w:r w:rsidR="00014AB7">
        <w:rPr>
          <w:rFonts w:ascii="Times New Roman" w:eastAsia="Times New Roman" w:hAnsi="Times New Roman" w:cs="Times New Roman"/>
          <w:sz w:val="22"/>
          <w:szCs w:val="22"/>
        </w:rPr>
        <w:t>4.2</w:t>
      </w:r>
      <w:r w:rsidR="00403B5F" w:rsidRPr="003401CB">
        <w:rPr>
          <w:rFonts w:ascii="Times New Roman" w:eastAsia="Times New Roman" w:hAnsi="Times New Roman" w:cs="Times New Roman"/>
          <w:sz w:val="22"/>
          <w:szCs w:val="22"/>
        </w:rPr>
        <w:t xml:space="preserve">, showing how, generally, </w:t>
      </w:r>
      <w:r w:rsidR="00537C4C" w:rsidRPr="003401CB">
        <w:rPr>
          <w:rFonts w:ascii="Times New Roman" w:eastAsia="Times New Roman" w:hAnsi="Times New Roman" w:cs="Times New Roman"/>
          <w:sz w:val="22"/>
          <w:szCs w:val="22"/>
        </w:rPr>
        <w:t xml:space="preserve">endothelial </w:t>
      </w:r>
      <w:r w:rsidR="00403B5F" w:rsidRPr="003401CB">
        <w:rPr>
          <w:rFonts w:ascii="Times New Roman" w:eastAsia="Times New Roman" w:hAnsi="Times New Roman" w:cs="Times New Roman"/>
          <w:sz w:val="22"/>
          <w:szCs w:val="22"/>
        </w:rPr>
        <w:t xml:space="preserve">cells start out being normal </w:t>
      </w:r>
      <w:r w:rsidR="00537C4C" w:rsidRPr="003401CB">
        <w:rPr>
          <w:rFonts w:ascii="Times New Roman" w:eastAsia="Times New Roman" w:hAnsi="Times New Roman" w:cs="Times New Roman"/>
          <w:sz w:val="22"/>
          <w:szCs w:val="22"/>
        </w:rPr>
        <w:t>Proliferating</w:t>
      </w:r>
      <w:r w:rsidR="00403B5F" w:rsidRPr="003401CB">
        <w:rPr>
          <w:rFonts w:ascii="Times New Roman" w:eastAsia="Times New Roman" w:hAnsi="Times New Roman" w:cs="Times New Roman"/>
          <w:sz w:val="22"/>
          <w:szCs w:val="22"/>
        </w:rPr>
        <w:t xml:space="preserve"> cells, then they can either move onto being Quiescent or Senescent. Quiescent cells </w:t>
      </w:r>
      <w:r w:rsidR="00537C4C" w:rsidRPr="003401CB">
        <w:rPr>
          <w:rFonts w:ascii="Times New Roman" w:eastAsia="Times New Roman" w:hAnsi="Times New Roman" w:cs="Times New Roman"/>
          <w:sz w:val="22"/>
          <w:szCs w:val="22"/>
        </w:rPr>
        <w:t>can</w:t>
      </w:r>
      <w:r w:rsidR="00403B5F" w:rsidRPr="003401CB">
        <w:rPr>
          <w:rFonts w:ascii="Times New Roman" w:eastAsia="Times New Roman" w:hAnsi="Times New Roman" w:cs="Times New Roman"/>
          <w:sz w:val="22"/>
          <w:szCs w:val="22"/>
        </w:rPr>
        <w:t xml:space="preserve"> </w:t>
      </w:r>
      <w:r w:rsidR="00537C4C" w:rsidRPr="003401CB">
        <w:rPr>
          <w:rFonts w:ascii="Times New Roman" w:eastAsia="Times New Roman" w:hAnsi="Times New Roman" w:cs="Times New Roman"/>
          <w:sz w:val="22"/>
          <w:szCs w:val="22"/>
        </w:rPr>
        <w:t>revert</w:t>
      </w:r>
      <w:r w:rsidR="00403B5F" w:rsidRPr="003401CB">
        <w:rPr>
          <w:rFonts w:ascii="Times New Roman" w:eastAsia="Times New Roman" w:hAnsi="Times New Roman" w:cs="Times New Roman"/>
          <w:sz w:val="22"/>
          <w:szCs w:val="22"/>
        </w:rPr>
        <w:t xml:space="preserve"> to </w:t>
      </w:r>
      <w:r w:rsidR="00537C4C" w:rsidRPr="003401CB">
        <w:rPr>
          <w:rFonts w:ascii="Times New Roman" w:eastAsia="Times New Roman" w:hAnsi="Times New Roman" w:cs="Times New Roman"/>
          <w:sz w:val="22"/>
          <w:szCs w:val="22"/>
        </w:rPr>
        <w:t>Proliferating</w:t>
      </w:r>
      <w:r w:rsidR="00403B5F" w:rsidRPr="003401CB">
        <w:rPr>
          <w:rFonts w:ascii="Times New Roman" w:eastAsia="Times New Roman" w:hAnsi="Times New Roman" w:cs="Times New Roman"/>
          <w:sz w:val="22"/>
          <w:szCs w:val="22"/>
        </w:rPr>
        <w:t xml:space="preserve"> cells or turn Senescent if they persist long enough. As shown, Senescent cells act as a sink, trapping the cell in that state until the end of the simulation.</w:t>
      </w:r>
      <w:r w:rsidR="00E97A1B" w:rsidRPr="003401CB">
        <w:rPr>
          <w:rFonts w:ascii="Times New Roman" w:eastAsia="Times New Roman" w:hAnsi="Times New Roman" w:cs="Times New Roman"/>
          <w:sz w:val="22"/>
          <w:szCs w:val="22"/>
        </w:rPr>
        <w:br/>
      </w:r>
    </w:p>
    <w:p w14:paraId="737F07CB" w14:textId="0DD08B02" w:rsidR="001765C6" w:rsidRPr="003401CB" w:rsidRDefault="00756882"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lastRenderedPageBreak/>
        <w:drawing>
          <wp:inline distT="0" distB="0" distL="0" distR="0" wp14:anchorId="47E939AB" wp14:editId="6DA47054">
            <wp:extent cx="1910207" cy="3799214"/>
            <wp:effectExtent l="0" t="0" r="0" b="10795"/>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1423" cy="3801633"/>
                    </a:xfrm>
                    <a:prstGeom prst="rect">
                      <a:avLst/>
                    </a:prstGeom>
                    <a:noFill/>
                    <a:ln>
                      <a:noFill/>
                    </a:ln>
                  </pic:spPr>
                </pic:pic>
              </a:graphicData>
            </a:graphic>
          </wp:inline>
        </w:drawing>
      </w:r>
    </w:p>
    <w:p w14:paraId="0FB4C22A" w14:textId="4406968E" w:rsidR="0064406C" w:rsidRPr="003401CB" w:rsidRDefault="005961A8" w:rsidP="001765C6">
      <w:pPr>
        <w:pStyle w:val="ListParagraph"/>
        <w:ind w:left="500"/>
        <w:jc w:val="center"/>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Figure 4.2</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57974BE8" w14:textId="067B52B6" w:rsidR="007143B1" w:rsidRPr="003401CB" w:rsidRDefault="00EB5992" w:rsidP="00756882">
      <w:pPr>
        <w:pStyle w:val="ListParagraph"/>
        <w:numPr>
          <w:ilvl w:val="2"/>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Cell</w:t>
      </w:r>
      <w:r w:rsidR="004F6D66" w:rsidRPr="003401CB">
        <w:rPr>
          <w:rFonts w:ascii="Times New Roman" w:eastAsia="Times New Roman" w:hAnsi="Times New Roman" w:cs="Times New Roman"/>
          <w:b/>
          <w:szCs w:val="22"/>
        </w:rPr>
        <w:t>ABM</w:t>
      </w:r>
      <w:r w:rsidR="003968FB" w:rsidRPr="003401CB">
        <w:rPr>
          <w:rFonts w:ascii="Times New Roman" w:eastAsia="Times New Roman" w:hAnsi="Times New Roman" w:cs="Times New Roman"/>
          <w:b/>
          <w:sz w:val="22"/>
          <w:szCs w:val="22"/>
        </w:rPr>
        <w:br/>
      </w:r>
      <w:r w:rsidR="003968FB" w:rsidRPr="003401CB">
        <w:rPr>
          <w:rFonts w:ascii="Times New Roman" w:eastAsia="Times New Roman" w:hAnsi="Times New Roman" w:cs="Times New Roman"/>
          <w:b/>
          <w:sz w:val="22"/>
          <w:szCs w:val="22"/>
        </w:rPr>
        <w:br/>
      </w:r>
      <w:r w:rsidR="003968FB" w:rsidRPr="003401CB">
        <w:rPr>
          <w:rFonts w:ascii="Times New Roman" w:eastAsia="Times New Roman" w:hAnsi="Times New Roman" w:cs="Times New Roman"/>
          <w:sz w:val="22"/>
          <w:szCs w:val="22"/>
        </w:rPr>
        <w:t xml:space="preserve">This flow chart shows how the overall </w:t>
      </w:r>
      <w:r w:rsidR="007143B1" w:rsidRPr="003401CB">
        <w:rPr>
          <w:rFonts w:ascii="Times New Roman" w:eastAsia="Times New Roman" w:hAnsi="Times New Roman" w:cs="Times New Roman"/>
          <w:sz w:val="22"/>
          <w:szCs w:val="22"/>
        </w:rPr>
        <w:t xml:space="preserve">main class will run. It </w:t>
      </w:r>
      <w:r w:rsidR="00000E09" w:rsidRPr="003401CB">
        <w:rPr>
          <w:rFonts w:ascii="Times New Roman" w:eastAsia="Times New Roman" w:hAnsi="Times New Roman" w:cs="Times New Roman"/>
          <w:sz w:val="22"/>
          <w:szCs w:val="22"/>
        </w:rPr>
        <w:t>will start</w:t>
      </w:r>
      <w:r w:rsidR="007143B1" w:rsidRPr="003401CB">
        <w:rPr>
          <w:rFonts w:ascii="Times New Roman" w:eastAsia="Times New Roman" w:hAnsi="Times New Roman" w:cs="Times New Roman"/>
          <w:sz w:val="22"/>
          <w:szCs w:val="22"/>
        </w:rPr>
        <w:t xml:space="preserve"> by taking the parameters from the user, initialising the environment with these parameters and ensuring the initial agents aren’t overl</w:t>
      </w:r>
      <w:r w:rsidR="00000E09" w:rsidRPr="003401CB">
        <w:rPr>
          <w:rFonts w:ascii="Times New Roman" w:eastAsia="Times New Roman" w:hAnsi="Times New Roman" w:cs="Times New Roman"/>
          <w:sz w:val="22"/>
          <w:szCs w:val="22"/>
        </w:rPr>
        <w:t>apping. When this is set up, the program will move</w:t>
      </w:r>
      <w:r w:rsidR="007143B1" w:rsidRPr="003401CB">
        <w:rPr>
          <w:rFonts w:ascii="Times New Roman" w:eastAsia="Times New Roman" w:hAnsi="Times New Roman" w:cs="Times New Roman"/>
          <w:sz w:val="22"/>
          <w:szCs w:val="22"/>
        </w:rPr>
        <w:t xml:space="preserve"> into an iterative process of solving the agents (allowing to perform their programmed </w:t>
      </w:r>
      <w:r w:rsidR="00000E09" w:rsidRPr="003401CB">
        <w:rPr>
          <w:rFonts w:ascii="Times New Roman" w:eastAsia="Times New Roman" w:hAnsi="Times New Roman" w:cs="Times New Roman"/>
          <w:sz w:val="22"/>
          <w:szCs w:val="22"/>
        </w:rPr>
        <w:t>rules</w:t>
      </w:r>
      <w:r w:rsidR="007143B1" w:rsidRPr="003401CB">
        <w:rPr>
          <w:rFonts w:ascii="Times New Roman" w:eastAsia="Times New Roman" w:hAnsi="Times New Roman" w:cs="Times New Roman"/>
          <w:sz w:val="22"/>
          <w:szCs w:val="22"/>
        </w:rPr>
        <w:t>), ensuring they aren’t overlapping</w:t>
      </w:r>
      <w:r w:rsidR="00392046">
        <w:rPr>
          <w:rFonts w:ascii="Times New Roman" w:eastAsia="Times New Roman" w:hAnsi="Times New Roman" w:cs="Times New Roman"/>
          <w:sz w:val="22"/>
          <w:szCs w:val="22"/>
        </w:rPr>
        <w:t>,</w:t>
      </w:r>
      <w:r w:rsidR="007143B1" w:rsidRPr="003401CB">
        <w:rPr>
          <w:rFonts w:ascii="Times New Roman" w:eastAsia="Times New Roman" w:hAnsi="Times New Roman" w:cs="Times New Roman"/>
          <w:sz w:val="22"/>
          <w:szCs w:val="22"/>
        </w:rPr>
        <w:t xml:space="preserve"> then checking the number of quiescent cells in the environment. If the number of qui</w:t>
      </w:r>
      <w:r w:rsidR="00392046">
        <w:rPr>
          <w:rFonts w:ascii="Times New Roman" w:eastAsia="Times New Roman" w:hAnsi="Times New Roman" w:cs="Times New Roman"/>
          <w:sz w:val="22"/>
          <w:szCs w:val="22"/>
        </w:rPr>
        <w:t xml:space="preserve">escent cells is larger than a heuristically found </w:t>
      </w:r>
      <w:r w:rsidR="007143B1" w:rsidRPr="003401CB">
        <w:rPr>
          <w:rFonts w:ascii="Times New Roman" w:eastAsia="Times New Roman" w:hAnsi="Times New Roman" w:cs="Times New Roman"/>
          <w:sz w:val="22"/>
          <w:szCs w:val="22"/>
        </w:rPr>
        <w:t>threshold</w:t>
      </w:r>
      <w:r w:rsidR="00502D44">
        <w:rPr>
          <w:rFonts w:ascii="Times New Roman" w:eastAsia="Times New Roman" w:hAnsi="Times New Roman" w:cs="Times New Roman"/>
          <w:sz w:val="22"/>
          <w:szCs w:val="22"/>
        </w:rPr>
        <w:t xml:space="preserve"> a confluence has been formed and</w:t>
      </w:r>
      <w:r w:rsidR="007143B1" w:rsidRPr="003401CB">
        <w:rPr>
          <w:rFonts w:ascii="Times New Roman" w:eastAsia="Times New Roman" w:hAnsi="Times New Roman" w:cs="Times New Roman"/>
          <w:sz w:val="22"/>
          <w:szCs w:val="22"/>
        </w:rPr>
        <w:t xml:space="preserve"> the environment simulates the wound </w:t>
      </w:r>
      <w:r w:rsidR="00502D44">
        <w:rPr>
          <w:rFonts w:ascii="Times New Roman" w:eastAsia="Times New Roman" w:hAnsi="Times New Roman" w:cs="Times New Roman"/>
          <w:sz w:val="22"/>
          <w:szCs w:val="22"/>
        </w:rPr>
        <w:t>then continues the</w:t>
      </w:r>
      <w:r w:rsidR="007143B1" w:rsidRPr="003401CB">
        <w:rPr>
          <w:rFonts w:ascii="Times New Roman" w:eastAsia="Times New Roman" w:hAnsi="Times New Roman" w:cs="Times New Roman"/>
          <w:sz w:val="22"/>
          <w:szCs w:val="22"/>
        </w:rPr>
        <w:t xml:space="preserve"> loop. At the e</w:t>
      </w:r>
      <w:r w:rsidR="00000E09" w:rsidRPr="003401CB">
        <w:rPr>
          <w:rFonts w:ascii="Times New Roman" w:eastAsia="Times New Roman" w:hAnsi="Times New Roman" w:cs="Times New Roman"/>
          <w:sz w:val="22"/>
          <w:szCs w:val="22"/>
        </w:rPr>
        <w:t>nd of each iteration, a graph will be</w:t>
      </w:r>
      <w:r w:rsidR="007143B1" w:rsidRPr="003401CB">
        <w:rPr>
          <w:rFonts w:ascii="Times New Roman" w:eastAsia="Times New Roman" w:hAnsi="Times New Roman" w:cs="Times New Roman"/>
          <w:sz w:val="22"/>
          <w:szCs w:val="22"/>
        </w:rPr>
        <w:t xml:space="preserve"> plotted showing the location of each agent on the environment.</w:t>
      </w:r>
    </w:p>
    <w:p w14:paraId="50F50512" w14:textId="29711B83" w:rsidR="007143B1" w:rsidRPr="003401CB" w:rsidRDefault="007143B1" w:rsidP="007143B1">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When the number of quiescent cells passes the </w:t>
      </w:r>
      <w:r w:rsidR="00392046">
        <w:rPr>
          <w:rFonts w:ascii="Times New Roman" w:eastAsia="Times New Roman" w:hAnsi="Times New Roman" w:cs="Times New Roman"/>
          <w:sz w:val="22"/>
          <w:szCs w:val="22"/>
        </w:rPr>
        <w:t xml:space="preserve">user set </w:t>
      </w:r>
      <w:r w:rsidRPr="003401CB">
        <w:rPr>
          <w:rFonts w:ascii="Times New Roman" w:eastAsia="Times New Roman" w:hAnsi="Times New Roman" w:cs="Times New Roman"/>
          <w:sz w:val="22"/>
          <w:szCs w:val="22"/>
        </w:rPr>
        <w:t xml:space="preserve">threshold for a second time, the simulation is stopped as a confluence </w:t>
      </w:r>
      <w:r w:rsidR="00000E09" w:rsidRPr="003401CB">
        <w:rPr>
          <w:rFonts w:ascii="Times New Roman" w:eastAsia="Times New Roman" w:hAnsi="Times New Roman" w:cs="Times New Roman"/>
          <w:sz w:val="22"/>
          <w:szCs w:val="22"/>
        </w:rPr>
        <w:t>will have</w:t>
      </w:r>
      <w:r w:rsidRPr="003401CB">
        <w:rPr>
          <w:rFonts w:ascii="Times New Roman" w:eastAsia="Times New Roman" w:hAnsi="Times New Roman" w:cs="Times New Roman"/>
          <w:sz w:val="22"/>
          <w:szCs w:val="22"/>
        </w:rPr>
        <w:t xml:space="preserve"> re-formed, this</w:t>
      </w:r>
      <w:r w:rsidR="00000E09" w:rsidRPr="003401CB">
        <w:rPr>
          <w:rFonts w:ascii="Times New Roman" w:eastAsia="Times New Roman" w:hAnsi="Times New Roman" w:cs="Times New Roman"/>
          <w:sz w:val="22"/>
          <w:szCs w:val="22"/>
        </w:rPr>
        <w:t xml:space="preserve"> will</w:t>
      </w:r>
      <w:r w:rsidR="00CC55B9" w:rsidRPr="003401CB">
        <w:rPr>
          <w:rFonts w:ascii="Times New Roman" w:eastAsia="Times New Roman" w:hAnsi="Times New Roman" w:cs="Times New Roman"/>
          <w:sz w:val="22"/>
          <w:szCs w:val="22"/>
        </w:rPr>
        <w:t xml:space="preserve"> also produce</w:t>
      </w:r>
      <w:r w:rsidRPr="003401CB">
        <w:rPr>
          <w:rFonts w:ascii="Times New Roman" w:eastAsia="Times New Roman" w:hAnsi="Times New Roman" w:cs="Times New Roman"/>
          <w:sz w:val="22"/>
          <w:szCs w:val="22"/>
        </w:rPr>
        <w:t xml:space="preserve"> a growth curve of the agents over the iterations.</w:t>
      </w:r>
    </w:p>
    <w:p w14:paraId="4BCAA378" w14:textId="2DE7C08E" w:rsidR="005961A8" w:rsidRPr="003401CB" w:rsidRDefault="00FF4C1C" w:rsidP="00AB0A2E">
      <w:pPr>
        <w:pStyle w:val="ListParagraph"/>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17712036" wp14:editId="6974B313">
            <wp:extent cx="3129160" cy="8689340"/>
            <wp:effectExtent l="0" t="0" r="0" b="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6310" cy="8736963"/>
                    </a:xfrm>
                    <a:prstGeom prst="rect">
                      <a:avLst/>
                    </a:prstGeom>
                    <a:noFill/>
                    <a:ln>
                      <a:noFill/>
                    </a:ln>
                  </pic:spPr>
                </pic:pic>
              </a:graphicData>
            </a:graphic>
          </wp:inline>
        </w:drawing>
      </w:r>
    </w:p>
    <w:p w14:paraId="7FA20DF8" w14:textId="3A038266" w:rsidR="0054792B" w:rsidRPr="00A93CFA" w:rsidRDefault="005961A8" w:rsidP="00A93CFA">
      <w:pPr>
        <w:pStyle w:val="ListParagraph"/>
        <w:jc w:val="center"/>
        <w:rPr>
          <w:rFonts w:ascii="Times New Roman" w:eastAsia="Times New Roman" w:hAnsi="Times New Roman" w:cs="Times New Roman"/>
          <w:sz w:val="22"/>
          <w:szCs w:val="22"/>
        </w:rPr>
      </w:pPr>
      <w:commentRangeStart w:id="189"/>
      <w:r w:rsidRPr="003401CB">
        <w:rPr>
          <w:rFonts w:ascii="Times New Roman" w:eastAsia="Times New Roman" w:hAnsi="Times New Roman" w:cs="Times New Roman"/>
          <w:sz w:val="22"/>
          <w:szCs w:val="22"/>
        </w:rPr>
        <w:t>Figure 4.3: CellABM class overview</w:t>
      </w:r>
      <w:commentRangeEnd w:id="189"/>
      <w:r w:rsidR="00014AB7">
        <w:rPr>
          <w:rStyle w:val="CommentReference"/>
          <w:rFonts w:ascii="Times New Roman" w:hAnsi="Times New Roman" w:cs="Times New Roman"/>
          <w:lang w:eastAsia="en-GB"/>
        </w:rPr>
        <w:commentReference w:id="189"/>
      </w:r>
    </w:p>
    <w:p w14:paraId="3E08DD03" w14:textId="376D1DBE" w:rsidR="00FC1F91" w:rsidRPr="00B7316F" w:rsidRDefault="004F6D66" w:rsidP="00317340">
      <w:pPr>
        <w:pStyle w:val="ListParagraph"/>
        <w:numPr>
          <w:ilvl w:val="2"/>
          <w:numId w:val="9"/>
        </w:numPr>
        <w:rPr>
          <w:rFonts w:ascii="Times New Roman" w:eastAsia="Times New Roman" w:hAnsi="Times New Roman" w:cs="Times New Roman"/>
          <w:b/>
          <w:szCs w:val="22"/>
        </w:rPr>
      </w:pPr>
      <w:r w:rsidRPr="00B7316F">
        <w:rPr>
          <w:rFonts w:ascii="Times New Roman" w:eastAsia="Times New Roman" w:hAnsi="Times New Roman" w:cs="Times New Roman"/>
          <w:b/>
          <w:szCs w:val="22"/>
        </w:rPr>
        <w:lastRenderedPageBreak/>
        <w:t xml:space="preserve">Cell </w:t>
      </w:r>
      <w:r w:rsidR="00184E17" w:rsidRPr="00B7316F">
        <w:rPr>
          <w:rFonts w:ascii="Times New Roman" w:eastAsia="Times New Roman" w:hAnsi="Times New Roman" w:cs="Times New Roman"/>
          <w:b/>
          <w:szCs w:val="22"/>
        </w:rPr>
        <w:t>Transitions</w:t>
      </w:r>
    </w:p>
    <w:p w14:paraId="3D9DB7BD" w14:textId="77777777" w:rsidR="00B42F10" w:rsidRPr="003401CB" w:rsidRDefault="00B42F10" w:rsidP="00B42F10">
      <w:pPr>
        <w:pStyle w:val="ListParagraph"/>
        <w:rPr>
          <w:rFonts w:ascii="Times New Roman" w:eastAsia="Times New Roman" w:hAnsi="Times New Roman" w:cs="Times New Roman"/>
          <w:b/>
          <w:sz w:val="22"/>
          <w:szCs w:val="22"/>
        </w:rPr>
      </w:pPr>
    </w:p>
    <w:p w14:paraId="2640B61C" w14:textId="43980C1F" w:rsidR="00641B53" w:rsidRPr="003401CB" w:rsidRDefault="00B42F10" w:rsidP="00641B53">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A more thorough plan of cell evolution </w:t>
      </w:r>
      <w:r w:rsidR="00FB3A5B">
        <w:rPr>
          <w:rFonts w:ascii="Times New Roman" w:eastAsia="Times New Roman" w:hAnsi="Times New Roman" w:cs="Times New Roman"/>
          <w:sz w:val="22"/>
          <w:szCs w:val="22"/>
        </w:rPr>
        <w:t>is given below in figure 4.4</w:t>
      </w:r>
      <w:r w:rsidRPr="003401CB">
        <w:rPr>
          <w:rFonts w:ascii="Times New Roman" w:eastAsia="Times New Roman" w:hAnsi="Times New Roman" w:cs="Times New Roman"/>
          <w:sz w:val="22"/>
          <w:szCs w:val="22"/>
        </w:rPr>
        <w:t xml:space="preserve">. This shows the </w:t>
      </w:r>
      <w:r w:rsidR="00000E09" w:rsidRPr="003401CB">
        <w:rPr>
          <w:rFonts w:ascii="Times New Roman" w:eastAsia="Times New Roman" w:hAnsi="Times New Roman" w:cs="Times New Roman"/>
          <w:sz w:val="22"/>
          <w:szCs w:val="22"/>
        </w:rPr>
        <w:t xml:space="preserve">intended </w:t>
      </w:r>
      <w:r w:rsidRPr="003401CB">
        <w:rPr>
          <w:rFonts w:ascii="Times New Roman" w:eastAsia="Times New Roman" w:hAnsi="Times New Roman" w:cs="Times New Roman"/>
          <w:sz w:val="22"/>
          <w:szCs w:val="22"/>
        </w:rPr>
        <w:t xml:space="preserve">logic behind each of the cell stages, and how the cells </w:t>
      </w:r>
      <w:r w:rsidR="00000E09" w:rsidRPr="003401CB">
        <w:rPr>
          <w:rFonts w:ascii="Times New Roman" w:eastAsia="Times New Roman" w:hAnsi="Times New Roman" w:cs="Times New Roman"/>
          <w:sz w:val="22"/>
          <w:szCs w:val="22"/>
        </w:rPr>
        <w:t xml:space="preserve">will </w:t>
      </w:r>
      <w:r w:rsidR="00385654" w:rsidRPr="003401CB">
        <w:rPr>
          <w:rFonts w:ascii="Times New Roman" w:eastAsia="Times New Roman" w:hAnsi="Times New Roman" w:cs="Times New Roman"/>
          <w:sz w:val="22"/>
          <w:szCs w:val="22"/>
        </w:rPr>
        <w:t>differentiate</w:t>
      </w:r>
      <w:r w:rsidRPr="003401CB">
        <w:rPr>
          <w:rFonts w:ascii="Times New Roman" w:eastAsia="Times New Roman" w:hAnsi="Times New Roman" w:cs="Times New Roman"/>
          <w:sz w:val="22"/>
          <w:szCs w:val="22"/>
        </w:rPr>
        <w:t xml:space="preserve"> with the simulation</w:t>
      </w:r>
      <w:r w:rsidR="00641B53" w:rsidRPr="003401CB">
        <w:rPr>
          <w:rFonts w:ascii="Times New Roman" w:eastAsia="Times New Roman" w:hAnsi="Times New Roman" w:cs="Times New Roman"/>
          <w:sz w:val="22"/>
          <w:szCs w:val="22"/>
        </w:rPr>
        <w:t xml:space="preserve">. </w:t>
      </w:r>
    </w:p>
    <w:p w14:paraId="04A37022" w14:textId="51C458B1" w:rsidR="00641B53" w:rsidRPr="003401CB" w:rsidRDefault="00641B53" w:rsidP="00641B53">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The Proliferative cells have both a turnover value and stage value (not shown here). The turnover is the Hayflick Limit </w:t>
      </w:r>
      <w:r w:rsidR="00A00EFE">
        <w:rPr>
          <w:rFonts w:ascii="Times New Roman" w:eastAsia="Times New Roman" w:hAnsi="Times New Roman" w:cs="Times New Roman"/>
          <w:sz w:val="22"/>
          <w:szCs w:val="22"/>
        </w:rPr>
        <w:t>[</w:t>
      </w:r>
      <w:r w:rsidR="00A00EFE" w:rsidRPr="00A00EFE">
        <w:rPr>
          <w:rFonts w:ascii="Times New Roman" w:eastAsia="Times New Roman" w:hAnsi="Times New Roman" w:cs="Times New Roman"/>
          <w:sz w:val="22"/>
          <w:szCs w:val="22"/>
        </w:rPr>
        <w:t>10</w:t>
      </w:r>
      <w:r w:rsidR="002A17EB">
        <w:rPr>
          <w:rFonts w:ascii="Times New Roman" w:eastAsia="Times New Roman" w:hAnsi="Times New Roman" w:cs="Times New Roman"/>
          <w:sz w:val="22"/>
          <w:szCs w:val="22"/>
        </w:rPr>
        <w:t xml:space="preserve">] </w:t>
      </w:r>
      <w:r w:rsidRPr="003401CB">
        <w:rPr>
          <w:rFonts w:ascii="Times New Roman" w:eastAsia="Times New Roman" w:hAnsi="Times New Roman" w:cs="Times New Roman"/>
          <w:sz w:val="22"/>
          <w:szCs w:val="22"/>
        </w:rPr>
        <w:t xml:space="preserve">mentioned in the </w:t>
      </w:r>
      <w:r w:rsidR="002A17EB">
        <w:rPr>
          <w:rFonts w:ascii="Times New Roman" w:eastAsia="Times New Roman" w:hAnsi="Times New Roman" w:cs="Times New Roman"/>
          <w:sz w:val="22"/>
          <w:szCs w:val="22"/>
        </w:rPr>
        <w:t>Chapter 2.2</w:t>
      </w:r>
      <w:r w:rsidRPr="003401CB">
        <w:rPr>
          <w:rFonts w:ascii="Times New Roman" w:eastAsia="Times New Roman" w:hAnsi="Times New Roman" w:cs="Times New Roman"/>
          <w:sz w:val="22"/>
          <w:szCs w:val="22"/>
        </w:rPr>
        <w:t xml:space="preserve">, and once reached, the proliferative cell </w:t>
      </w:r>
      <w:r w:rsidR="00000E09" w:rsidRPr="003401CB">
        <w:rPr>
          <w:rFonts w:ascii="Times New Roman" w:eastAsia="Times New Roman" w:hAnsi="Times New Roman" w:cs="Times New Roman"/>
          <w:sz w:val="22"/>
          <w:szCs w:val="22"/>
        </w:rPr>
        <w:t xml:space="preserve">will </w:t>
      </w:r>
      <w:r w:rsidRPr="003401CB">
        <w:rPr>
          <w:rFonts w:ascii="Times New Roman" w:eastAsia="Times New Roman" w:hAnsi="Times New Roman" w:cs="Times New Roman"/>
          <w:sz w:val="22"/>
          <w:szCs w:val="22"/>
        </w:rPr>
        <w:t>diff</w:t>
      </w:r>
      <w:r w:rsidR="00000E09" w:rsidRPr="003401CB">
        <w:rPr>
          <w:rFonts w:ascii="Times New Roman" w:eastAsia="Times New Roman" w:hAnsi="Times New Roman" w:cs="Times New Roman"/>
          <w:sz w:val="22"/>
          <w:szCs w:val="22"/>
        </w:rPr>
        <w:t>erentiate</w:t>
      </w:r>
      <w:r w:rsidRPr="003401CB">
        <w:rPr>
          <w:rFonts w:ascii="Times New Roman" w:eastAsia="Times New Roman" w:hAnsi="Times New Roman" w:cs="Times New Roman"/>
          <w:sz w:val="22"/>
          <w:szCs w:val="22"/>
        </w:rPr>
        <w:t xml:space="preserve"> </w:t>
      </w:r>
      <w:r w:rsidR="00000E09" w:rsidRPr="003401CB">
        <w:rPr>
          <w:rFonts w:ascii="Times New Roman" w:eastAsia="Times New Roman" w:hAnsi="Times New Roman" w:cs="Times New Roman"/>
          <w:sz w:val="22"/>
          <w:szCs w:val="22"/>
        </w:rPr>
        <w:t>in</w:t>
      </w:r>
      <w:r w:rsidRPr="003401CB">
        <w:rPr>
          <w:rFonts w:ascii="Times New Roman" w:eastAsia="Times New Roman" w:hAnsi="Times New Roman" w:cs="Times New Roman"/>
          <w:sz w:val="22"/>
          <w:szCs w:val="22"/>
        </w:rPr>
        <w:t xml:space="preserve">to a senescent cell. Cell stage however, </w:t>
      </w:r>
      <w:r w:rsidR="00000E09" w:rsidRPr="003401CB">
        <w:rPr>
          <w:rFonts w:ascii="Times New Roman" w:eastAsia="Times New Roman" w:hAnsi="Times New Roman" w:cs="Times New Roman"/>
          <w:sz w:val="22"/>
          <w:szCs w:val="22"/>
        </w:rPr>
        <w:t>will be</w:t>
      </w:r>
      <w:r w:rsidRPr="003401CB">
        <w:rPr>
          <w:rFonts w:ascii="Times New Roman" w:eastAsia="Times New Roman" w:hAnsi="Times New Roman" w:cs="Times New Roman"/>
          <w:sz w:val="22"/>
          <w:szCs w:val="22"/>
        </w:rPr>
        <w:t xml:space="preserve"> used to track what stage in the cell cycle the cell is at and to decide whether the proliferative cell should undergo mitosis that iteration.</w:t>
      </w:r>
    </w:p>
    <w:p w14:paraId="0D4B33C5" w14:textId="6985C10C" w:rsidR="00641B53" w:rsidRPr="003401CB" w:rsidRDefault="00BC60AA" w:rsidP="00641B53">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T</w:t>
      </w:r>
      <w:r w:rsidR="00641B53" w:rsidRPr="003401CB">
        <w:rPr>
          <w:rFonts w:ascii="Times New Roman" w:eastAsia="Times New Roman" w:hAnsi="Times New Roman" w:cs="Times New Roman"/>
          <w:sz w:val="22"/>
          <w:szCs w:val="22"/>
        </w:rPr>
        <w:t xml:space="preserve">he quiescent </w:t>
      </w:r>
      <w:r w:rsidR="00B7316F">
        <w:rPr>
          <w:rFonts w:ascii="Times New Roman" w:eastAsia="Times New Roman" w:hAnsi="Times New Roman" w:cs="Times New Roman"/>
          <w:sz w:val="22"/>
          <w:szCs w:val="22"/>
        </w:rPr>
        <w:t xml:space="preserve">and senescent cells only have an age </w:t>
      </w:r>
      <w:r w:rsidR="00641B53" w:rsidRPr="003401CB">
        <w:rPr>
          <w:rFonts w:ascii="Times New Roman" w:eastAsia="Times New Roman" w:hAnsi="Times New Roman" w:cs="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453D83">
      <w:pPr>
        <w:pStyle w:val="ListParagraph"/>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3C36E485" wp14:editId="282493F2">
            <wp:extent cx="2883535" cy="8663034"/>
            <wp:effectExtent l="0" t="0" r="1206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19" cy="8670495"/>
                    </a:xfrm>
                    <a:prstGeom prst="rect">
                      <a:avLst/>
                    </a:prstGeom>
                    <a:noFill/>
                    <a:ln>
                      <a:noFill/>
                    </a:ln>
                  </pic:spPr>
                </pic:pic>
              </a:graphicData>
            </a:graphic>
          </wp:inline>
        </w:drawing>
      </w:r>
    </w:p>
    <w:p w14:paraId="1CBA42FE" w14:textId="654469C8" w:rsidR="00EE6BA9" w:rsidRPr="003401CB" w:rsidRDefault="00EE6BA9" w:rsidP="006C6B42">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Figure 4.4: Cell </w:t>
      </w:r>
      <w:r w:rsidR="00E306A2">
        <w:rPr>
          <w:rFonts w:ascii="Times New Roman" w:eastAsia="Times New Roman" w:hAnsi="Times New Roman" w:cs="Times New Roman"/>
          <w:sz w:val="22"/>
          <w:szCs w:val="22"/>
        </w:rPr>
        <w:t>Transition</w:t>
      </w:r>
      <w:r w:rsidRPr="003401CB">
        <w:rPr>
          <w:rFonts w:ascii="Times New Roman" w:eastAsia="Times New Roman" w:hAnsi="Times New Roman" w:cs="Times New Roman"/>
          <w:sz w:val="22"/>
          <w:szCs w:val="22"/>
        </w:rPr>
        <w:t xml:space="preserve"> Steps</w:t>
      </w:r>
    </w:p>
    <w:p w14:paraId="7896AEE4" w14:textId="608FBDA9" w:rsidR="004F6D66" w:rsidRPr="003401CB" w:rsidRDefault="00FC1F91" w:rsidP="00EE6BA9">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b/>
          <w:sz w:val="22"/>
          <w:szCs w:val="22"/>
        </w:rPr>
        <w:lastRenderedPageBreak/>
        <w:br/>
      </w:r>
      <w:r w:rsidRPr="003401CB">
        <w:rPr>
          <w:rFonts w:ascii="Times New Roman" w:eastAsia="Times New Roman" w:hAnsi="Times New Roman" w:cs="Times New Roman"/>
          <w:b/>
          <w:sz w:val="22"/>
          <w:szCs w:val="22"/>
        </w:rPr>
        <w:br/>
      </w:r>
    </w:p>
    <w:p w14:paraId="6CCCF422" w14:textId="2463E9B9" w:rsidR="00684951" w:rsidRPr="003401CB" w:rsidRDefault="008369A0" w:rsidP="00684951">
      <w:pPr>
        <w:pStyle w:val="ListParagraph"/>
        <w:numPr>
          <w:ilvl w:val="2"/>
          <w:numId w:val="9"/>
        </w:numPr>
        <w:rPr>
          <w:rFonts w:ascii="Times New Roman" w:eastAsia="Times New Roman" w:hAnsi="Times New Roman" w:cs="Times New Roman"/>
          <w:sz w:val="22"/>
          <w:szCs w:val="22"/>
        </w:rPr>
      </w:pPr>
      <w:r>
        <w:rPr>
          <w:rFonts w:ascii="Times New Roman" w:eastAsia="Times New Roman" w:hAnsi="Times New Roman" w:cs="Times New Roman"/>
          <w:b/>
          <w:szCs w:val="22"/>
        </w:rPr>
        <w:t xml:space="preserve">Agent </w:t>
      </w:r>
      <w:r w:rsidR="004F6D66" w:rsidRPr="003401CB">
        <w:rPr>
          <w:rFonts w:ascii="Times New Roman" w:eastAsia="Times New Roman" w:hAnsi="Times New Roman" w:cs="Times New Roman"/>
          <w:b/>
          <w:szCs w:val="22"/>
        </w:rPr>
        <w:t>Solve</w:t>
      </w:r>
      <w:r w:rsidR="00F754DE" w:rsidRPr="003401CB">
        <w:rPr>
          <w:rFonts w:ascii="Times New Roman" w:eastAsia="Times New Roman" w:hAnsi="Times New Roman" w:cs="Times New Roman"/>
          <w:b/>
          <w:sz w:val="22"/>
          <w:szCs w:val="22"/>
        </w:rPr>
        <w:br/>
      </w:r>
      <w:r w:rsidR="00F754DE" w:rsidRPr="003401CB">
        <w:rPr>
          <w:rFonts w:ascii="Times New Roman" w:eastAsia="Times New Roman" w:hAnsi="Times New Roman" w:cs="Times New Roman"/>
          <w:b/>
          <w:sz w:val="22"/>
          <w:szCs w:val="22"/>
        </w:rPr>
        <w:br/>
      </w:r>
      <w:r w:rsidR="000A6A7E" w:rsidRPr="003401CB">
        <w:rPr>
          <w:rFonts w:ascii="Times New Roman" w:eastAsia="Times New Roman" w:hAnsi="Times New Roman" w:cs="Times New Roman"/>
          <w:sz w:val="22"/>
          <w:szCs w:val="22"/>
        </w:rPr>
        <w:t>This flow chart has been created by looking at the</w:t>
      </w:r>
      <w:r w:rsidR="003B276D" w:rsidRPr="003401CB">
        <w:rPr>
          <w:rFonts w:ascii="Times New Roman" w:eastAsia="Times New Roman" w:hAnsi="Times New Roman" w:cs="Times New Roman"/>
          <w:sz w:val="22"/>
          <w:szCs w:val="22"/>
        </w:rPr>
        <w:t xml:space="preserve"> current</w:t>
      </w:r>
      <w:r w:rsidR="000A6A7E" w:rsidRPr="003401CB">
        <w:rPr>
          <w:rFonts w:ascii="Times New Roman" w:eastAsia="Times New Roman" w:hAnsi="Times New Roman" w:cs="Times New Roman"/>
          <w:sz w:val="22"/>
          <w:szCs w:val="22"/>
        </w:rPr>
        <w:t xml:space="preserve"> underlying logic for the agent_solve class in CellABM and including the extra steps required to allow for the new rules and cells the </w:t>
      </w:r>
      <w:r w:rsidR="00DF0098">
        <w:rPr>
          <w:rFonts w:ascii="Times New Roman" w:eastAsia="Times New Roman" w:hAnsi="Times New Roman" w:cs="Times New Roman"/>
          <w:sz w:val="22"/>
          <w:szCs w:val="22"/>
        </w:rPr>
        <w:t>project</w:t>
      </w:r>
      <w:r w:rsidR="000A6A7E" w:rsidRPr="003401CB">
        <w:rPr>
          <w:rFonts w:ascii="Times New Roman" w:eastAsia="Times New Roman" w:hAnsi="Times New Roman" w:cs="Times New Roman"/>
          <w:sz w:val="22"/>
          <w:szCs w:val="22"/>
        </w:rPr>
        <w:t xml:space="preserve"> requires. </w:t>
      </w:r>
      <w:r w:rsidR="000844D5">
        <w:rPr>
          <w:rFonts w:ascii="Times New Roman" w:eastAsia="Times New Roman" w:hAnsi="Times New Roman" w:cs="Times New Roman"/>
          <w:sz w:val="22"/>
          <w:szCs w:val="22"/>
        </w:rPr>
        <w:t>Each iteration, t</w:t>
      </w:r>
      <w:r w:rsidR="004E780A" w:rsidRPr="003401CB">
        <w:rPr>
          <w:rFonts w:ascii="Times New Roman" w:eastAsia="Times New Roman" w:hAnsi="Times New Roman" w:cs="Times New Roman"/>
          <w:sz w:val="22"/>
          <w:szCs w:val="22"/>
        </w:rPr>
        <w:t>hese steps will be run on every cell in the model.</w:t>
      </w:r>
    </w:p>
    <w:p w14:paraId="4A96807B" w14:textId="3ED5E8B8" w:rsidR="00164343" w:rsidRPr="003401CB" w:rsidRDefault="004E780A" w:rsidP="00684951">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For Proliferative and Quiescent Cells, it is important to test whether they will become Senescent first as </w:t>
      </w:r>
      <w:r w:rsidR="00867A63" w:rsidRPr="003401CB">
        <w:rPr>
          <w:rFonts w:ascii="Times New Roman" w:eastAsia="Times New Roman" w:hAnsi="Times New Roman" w:cs="Times New Roman"/>
          <w:sz w:val="22"/>
          <w:szCs w:val="22"/>
        </w:rPr>
        <w:t>if this is true it shows the cells</w:t>
      </w:r>
      <w:r w:rsidR="00AC7C38">
        <w:rPr>
          <w:rFonts w:ascii="Times New Roman" w:eastAsia="Times New Roman" w:hAnsi="Times New Roman" w:cs="Times New Roman"/>
          <w:sz w:val="22"/>
          <w:szCs w:val="22"/>
        </w:rPr>
        <w:t xml:space="preserve"> h</w:t>
      </w:r>
      <w:r w:rsidR="00A00EFE">
        <w:rPr>
          <w:rFonts w:ascii="Times New Roman" w:eastAsia="Times New Roman" w:hAnsi="Times New Roman" w:cs="Times New Roman"/>
          <w:sz w:val="22"/>
          <w:szCs w:val="22"/>
        </w:rPr>
        <w:t>ave passed the Hayflick limit [10</w:t>
      </w:r>
      <w:r w:rsidR="00AC7C38">
        <w:rPr>
          <w:rFonts w:ascii="Times New Roman" w:eastAsia="Times New Roman" w:hAnsi="Times New Roman" w:cs="Times New Roman"/>
          <w:sz w:val="22"/>
          <w:szCs w:val="22"/>
        </w:rPr>
        <w:t>]</w:t>
      </w:r>
      <w:r w:rsidR="00867A63" w:rsidRPr="003401CB">
        <w:rPr>
          <w:rFonts w:ascii="Times New Roman" w:eastAsia="Times New Roman" w:hAnsi="Times New Roman" w:cs="Times New Roman"/>
          <w:sz w:val="22"/>
          <w:szCs w:val="22"/>
        </w:rPr>
        <w:t xml:space="preserve"> as seen in chapter 2.2, and </w:t>
      </w:r>
      <w:proofErr w:type="gramStart"/>
      <w:r w:rsidR="00AC7C38">
        <w:rPr>
          <w:rFonts w:ascii="Times New Roman" w:eastAsia="Times New Roman" w:hAnsi="Times New Roman" w:cs="Times New Roman"/>
          <w:sz w:val="22"/>
          <w:szCs w:val="22"/>
        </w:rPr>
        <w:t xml:space="preserve">in reality, </w:t>
      </w:r>
      <w:r w:rsidR="00867A63" w:rsidRPr="003401CB">
        <w:rPr>
          <w:rFonts w:ascii="Times New Roman" w:eastAsia="Times New Roman" w:hAnsi="Times New Roman" w:cs="Times New Roman"/>
          <w:sz w:val="22"/>
          <w:szCs w:val="22"/>
        </w:rPr>
        <w:t>their</w:t>
      </w:r>
      <w:proofErr w:type="gramEnd"/>
      <w:r w:rsidR="00867A63" w:rsidRPr="003401CB">
        <w:rPr>
          <w:rFonts w:ascii="Times New Roman" w:eastAsia="Times New Roman" w:hAnsi="Times New Roman" w:cs="Times New Roman"/>
          <w:sz w:val="22"/>
          <w:szCs w:val="22"/>
        </w:rPr>
        <w:t xml:space="preserve"> telomere ends </w:t>
      </w:r>
      <w:r w:rsidR="00AC7C38">
        <w:rPr>
          <w:rFonts w:ascii="Times New Roman" w:eastAsia="Times New Roman" w:hAnsi="Times New Roman" w:cs="Times New Roman"/>
          <w:sz w:val="22"/>
          <w:szCs w:val="22"/>
        </w:rPr>
        <w:t xml:space="preserve">would </w:t>
      </w:r>
      <w:r w:rsidR="00867A63" w:rsidRPr="003401CB">
        <w:rPr>
          <w:rFonts w:ascii="Times New Roman" w:eastAsia="Times New Roman" w:hAnsi="Times New Roman" w:cs="Times New Roman"/>
          <w:sz w:val="22"/>
          <w:szCs w:val="22"/>
        </w:rPr>
        <w:t>have passed their critical length</w:t>
      </w:r>
      <w:r w:rsidR="00AC7C38">
        <w:rPr>
          <w:rFonts w:ascii="Times New Roman" w:eastAsia="Times New Roman" w:hAnsi="Times New Roman" w:cs="Times New Roman"/>
          <w:sz w:val="22"/>
          <w:szCs w:val="22"/>
        </w:rPr>
        <w:t xml:space="preserve"> turning the cell s</w:t>
      </w:r>
      <w:r w:rsidR="00867A63" w:rsidRPr="003401CB">
        <w:rPr>
          <w:rFonts w:ascii="Times New Roman" w:eastAsia="Times New Roman" w:hAnsi="Times New Roman" w:cs="Times New Roman"/>
          <w:sz w:val="22"/>
          <w:szCs w:val="22"/>
        </w:rPr>
        <w:t xml:space="preserve">enescent. </w:t>
      </w:r>
      <w:r w:rsidRPr="003401CB">
        <w:rPr>
          <w:rFonts w:ascii="Times New Roman" w:eastAsia="Times New Roman" w:hAnsi="Times New Roman" w:cs="Times New Roman"/>
          <w:sz w:val="22"/>
          <w:szCs w:val="22"/>
        </w:rPr>
        <w:t xml:space="preserve"> </w:t>
      </w:r>
    </w:p>
    <w:p w14:paraId="7E591AAD" w14:textId="1E6EEB2A" w:rsidR="00867A63" w:rsidRPr="003401CB" w:rsidRDefault="00867A63" w:rsidP="00684951">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684951">
      <w:pPr>
        <w:pStyle w:val="ListParagraph"/>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4EA3EDD2">
            <wp:extent cx="5718175" cy="4754880"/>
            <wp:effectExtent l="0" t="0" r="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175" cy="4754880"/>
                    </a:xfrm>
                    <a:prstGeom prst="rect">
                      <a:avLst/>
                    </a:prstGeom>
                    <a:noFill/>
                    <a:ln>
                      <a:noFill/>
                    </a:ln>
                  </pic:spPr>
                </pic:pic>
              </a:graphicData>
            </a:graphic>
          </wp:inline>
        </w:drawing>
      </w:r>
    </w:p>
    <w:p w14:paraId="2614B4EC" w14:textId="77777777" w:rsidR="00117156" w:rsidRDefault="00EE585F" w:rsidP="002B398E">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Figure4.5: Overview of agent_solve class flow</w:t>
      </w:r>
      <w:r w:rsidR="00117156">
        <w:rPr>
          <w:rFonts w:ascii="Times New Roman" w:eastAsia="Times New Roman" w:hAnsi="Times New Roman" w:cs="Times New Roman"/>
          <w:sz w:val="22"/>
          <w:szCs w:val="22"/>
        </w:rPr>
        <w:br/>
      </w:r>
      <w:r w:rsidR="00117156">
        <w:rPr>
          <w:rFonts w:ascii="Times New Roman" w:eastAsia="Times New Roman" w:hAnsi="Times New Roman" w:cs="Times New Roman"/>
          <w:sz w:val="22"/>
          <w:szCs w:val="22"/>
        </w:rPr>
        <w:br/>
      </w:r>
    </w:p>
    <w:p w14:paraId="700527E4" w14:textId="77777777" w:rsidR="00257A78" w:rsidRDefault="0062558D" w:rsidP="0062558D">
      <w:pPr>
        <w:pStyle w:val="ListParagraph"/>
        <w:numPr>
          <w:ilvl w:val="2"/>
          <w:numId w:val="9"/>
        </w:numPr>
        <w:rPr>
          <w:rFonts w:eastAsia="Times New Roman"/>
          <w:b/>
          <w:szCs w:val="22"/>
        </w:rPr>
      </w:pPr>
      <w:r w:rsidRPr="0062558D">
        <w:rPr>
          <w:rFonts w:eastAsia="Times New Roman"/>
          <w:b/>
          <w:szCs w:val="22"/>
        </w:rPr>
        <w:t>Proliferative Growth</w:t>
      </w:r>
    </w:p>
    <w:p w14:paraId="2DE3AD8A" w14:textId="77777777" w:rsidR="00893BBE" w:rsidRDefault="00893BBE" w:rsidP="00893BBE">
      <w:pPr>
        <w:pStyle w:val="ListParagraph"/>
        <w:jc w:val="center"/>
        <w:rPr>
          <w:rFonts w:eastAsia="Times New Roman"/>
          <w:b/>
          <w:szCs w:val="22"/>
        </w:rPr>
      </w:pPr>
    </w:p>
    <w:p w14:paraId="609B5F97" w14:textId="77777777" w:rsidR="00893BBE" w:rsidRDefault="00893BBE" w:rsidP="00893BBE">
      <w:pPr>
        <w:pStyle w:val="ListParagraph"/>
        <w:jc w:val="center"/>
        <w:rPr>
          <w:rFonts w:eastAsia="Times New Roman"/>
          <w:b/>
          <w:szCs w:val="22"/>
        </w:rPr>
      </w:pPr>
    </w:p>
    <w:p w14:paraId="43AF1539" w14:textId="77777777" w:rsidR="00893BBE" w:rsidRDefault="00893BBE" w:rsidP="00893BBE">
      <w:pPr>
        <w:pStyle w:val="ListParagraph"/>
        <w:jc w:val="center"/>
        <w:rPr>
          <w:rFonts w:eastAsia="Times New Roman"/>
          <w:b/>
          <w:szCs w:val="22"/>
        </w:rPr>
      </w:pPr>
    </w:p>
    <w:p w14:paraId="2ECE15BB" w14:textId="0BB626A5" w:rsidR="00893BBE" w:rsidRPr="00893BBE" w:rsidRDefault="00893BBE" w:rsidP="00893BBE">
      <w:pPr>
        <w:pStyle w:val="ListParagraph"/>
        <w:rPr>
          <w:rFonts w:eastAsia="Times New Roman"/>
          <w:sz w:val="22"/>
          <w:szCs w:val="22"/>
        </w:rPr>
      </w:pPr>
      <w:r>
        <w:rPr>
          <w:rFonts w:eastAsia="Times New Roman"/>
          <w:sz w:val="22"/>
          <w:szCs w:val="22"/>
        </w:rPr>
        <w:lastRenderedPageBreak/>
        <w:t xml:space="preserve">Each iteration each proliferative cell increments 1 stage through the cell cycle. As there are 4 stages and the cell needs to double in size by stage 4 to undergo mitosis [3] the following algorithm shown in Figure 4.6 was devised. Here no matter what stage each cell is at it will be double its original size before undergoing mitosis. </w:t>
      </w:r>
    </w:p>
    <w:p w14:paraId="5935D37C" w14:textId="10D85B47" w:rsidR="0062558D" w:rsidRDefault="0062558D" w:rsidP="00893BBE">
      <w:pPr>
        <w:pStyle w:val="ListParagraph"/>
        <w:jc w:val="center"/>
        <w:rPr>
          <w:rFonts w:eastAsia="Times New Roman"/>
          <w:b/>
          <w:szCs w:val="22"/>
        </w:rPr>
      </w:pPr>
      <w:r w:rsidRPr="0062558D">
        <w:rPr>
          <w:rFonts w:eastAsia="Times New Roman"/>
          <w:b/>
          <w:szCs w:val="22"/>
        </w:rPr>
        <w:br/>
      </w:r>
      <w:r w:rsidR="00257A78">
        <w:rPr>
          <w:rFonts w:eastAsia="Times New Roman"/>
          <w:b/>
          <w:noProof/>
          <w:szCs w:val="22"/>
          <w:lang w:eastAsia="en-GB"/>
        </w:rPr>
        <w:drawing>
          <wp:inline distT="0" distB="0" distL="0" distR="0" wp14:anchorId="001A1C94" wp14:editId="1EF73055">
            <wp:extent cx="4902200" cy="7505700"/>
            <wp:effectExtent l="0" t="0" r="0" b="1270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7505700"/>
                    </a:xfrm>
                    <a:prstGeom prst="rect">
                      <a:avLst/>
                    </a:prstGeom>
                    <a:noFill/>
                    <a:ln>
                      <a:noFill/>
                    </a:ln>
                  </pic:spPr>
                </pic:pic>
              </a:graphicData>
            </a:graphic>
          </wp:inline>
        </w:drawing>
      </w:r>
    </w:p>
    <w:p w14:paraId="11476844" w14:textId="5CA15376" w:rsidR="00257A78" w:rsidRDefault="00257A78" w:rsidP="00257A78">
      <w:pPr>
        <w:pStyle w:val="ListParagraph"/>
        <w:jc w:val="center"/>
        <w:rPr>
          <w:rFonts w:eastAsia="Times New Roman"/>
          <w:sz w:val="22"/>
          <w:szCs w:val="22"/>
        </w:rPr>
      </w:pPr>
      <w:r>
        <w:rPr>
          <w:rFonts w:eastAsia="Times New Roman"/>
          <w:sz w:val="22"/>
          <w:szCs w:val="22"/>
        </w:rPr>
        <w:t>Figure 4.6: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1E380999" w:rsidR="00257A78" w:rsidRDefault="0062558D" w:rsidP="0062558D">
      <w:pPr>
        <w:pStyle w:val="ListParagraph"/>
        <w:numPr>
          <w:ilvl w:val="2"/>
          <w:numId w:val="9"/>
        </w:numPr>
        <w:rPr>
          <w:rFonts w:eastAsia="Times New Roman"/>
          <w:b/>
          <w:szCs w:val="22"/>
        </w:rPr>
      </w:pPr>
      <w:r w:rsidRPr="0062558D">
        <w:rPr>
          <w:rFonts w:eastAsia="Times New Roman"/>
          <w:b/>
          <w:szCs w:val="22"/>
        </w:rPr>
        <w:lastRenderedPageBreak/>
        <w:t>Mitosis</w:t>
      </w:r>
    </w:p>
    <w:p w14:paraId="0FD89B3A" w14:textId="77777777" w:rsidR="008946D5" w:rsidRDefault="008946D5" w:rsidP="008946D5">
      <w:pPr>
        <w:pStyle w:val="ListParagraph"/>
        <w:rPr>
          <w:rFonts w:eastAsia="Times New Roman"/>
          <w:b/>
          <w:szCs w:val="22"/>
        </w:rPr>
      </w:pPr>
    </w:p>
    <w:p w14:paraId="709C755E" w14:textId="4C02BB4B" w:rsidR="008946D5" w:rsidRPr="008946D5" w:rsidRDefault="008946D5" w:rsidP="008946D5">
      <w:pPr>
        <w:pStyle w:val="ListParagraph"/>
        <w:rPr>
          <w:rFonts w:eastAsia="Times New Roman"/>
          <w:sz w:val="22"/>
          <w:szCs w:val="22"/>
        </w:rPr>
      </w:pPr>
      <w:r>
        <w:rPr>
          <w:rFonts w:eastAsia="Times New Roman"/>
          <w:sz w:val="22"/>
          <w:szCs w:val="22"/>
        </w:rPr>
        <w:t>After the proliferative cell has undergone growth, it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p>
    <w:p w14:paraId="340BCA4F" w14:textId="77777777" w:rsidR="00257A78" w:rsidRDefault="0062558D" w:rsidP="00257A78">
      <w:pPr>
        <w:pStyle w:val="ListParagraph"/>
        <w:jc w:val="center"/>
        <w:rPr>
          <w:rFonts w:eastAsia="Times New Roman"/>
          <w:b/>
          <w:szCs w:val="22"/>
        </w:rPr>
      </w:pPr>
      <w:r w:rsidRPr="0062558D">
        <w:rPr>
          <w:rFonts w:eastAsia="Times New Roman"/>
          <w:b/>
          <w:szCs w:val="22"/>
        </w:rPr>
        <w:br/>
      </w:r>
      <w:r w:rsidR="00257A78">
        <w:rPr>
          <w:rFonts w:eastAsia="Times New Roman"/>
          <w:b/>
          <w:noProof/>
          <w:szCs w:val="22"/>
          <w:lang w:eastAsia="en-GB"/>
        </w:rPr>
        <w:drawing>
          <wp:inline distT="0" distB="0" distL="0" distR="0" wp14:anchorId="0CBD59D5" wp14:editId="7DC5A4A5">
            <wp:extent cx="2603500" cy="5473700"/>
            <wp:effectExtent l="0" t="0" r="12700" b="1270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3500" cy="5473700"/>
                    </a:xfrm>
                    <a:prstGeom prst="rect">
                      <a:avLst/>
                    </a:prstGeom>
                    <a:noFill/>
                    <a:ln>
                      <a:noFill/>
                    </a:ln>
                  </pic:spPr>
                </pic:pic>
              </a:graphicData>
            </a:graphic>
          </wp:inline>
        </w:drawing>
      </w:r>
    </w:p>
    <w:p w14:paraId="4844D086" w14:textId="34F70B51" w:rsidR="002B398E" w:rsidRPr="0062558D" w:rsidRDefault="00257A78" w:rsidP="00257A78">
      <w:pPr>
        <w:pStyle w:val="ListParagraph"/>
        <w:jc w:val="center"/>
        <w:rPr>
          <w:rFonts w:eastAsia="Times New Roman"/>
          <w:b/>
          <w:szCs w:val="22"/>
        </w:rPr>
      </w:pPr>
      <w:r>
        <w:rPr>
          <w:rFonts w:eastAsia="Times New Roman"/>
          <w:sz w:val="22"/>
          <w:szCs w:val="22"/>
        </w:rPr>
        <w:t>Figure 4.7: Mitosis</w:t>
      </w:r>
      <w:r w:rsidR="008946D5">
        <w:rPr>
          <w:rFonts w:eastAsia="Times New Roman"/>
          <w:sz w:val="22"/>
          <w:szCs w:val="22"/>
        </w:rPr>
        <w:t xml:space="preserve"> algorithm</w:t>
      </w:r>
      <w:r w:rsidR="00E14BBF" w:rsidRPr="0062558D">
        <w:rPr>
          <w:rFonts w:eastAsia="Times New Roman"/>
          <w:b/>
          <w:szCs w:val="22"/>
        </w:rPr>
        <w:br/>
      </w:r>
    </w:p>
    <w:p w14:paraId="1E9E9BD8" w14:textId="20B8DACF" w:rsidR="002B398E" w:rsidRPr="003401CB" w:rsidRDefault="002B398E" w:rsidP="002B398E">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An overview of Python and its Class System</w:t>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sz w:val="22"/>
          <w:szCs w:val="22"/>
        </w:rPr>
        <w:t xml:space="preserve">Since the implementation will be driven using CellABM, Python is the language of choice for this project. Python is </w:t>
      </w:r>
      <w:proofErr w:type="gramStart"/>
      <w:r w:rsidRPr="003401CB">
        <w:rPr>
          <w:rFonts w:ascii="Times New Roman" w:eastAsia="Times New Roman" w:hAnsi="Times New Roman" w:cs="Times New Roman"/>
          <w:sz w:val="22"/>
          <w:szCs w:val="22"/>
        </w:rPr>
        <w:t>similar to</w:t>
      </w:r>
      <w:proofErr w:type="gramEnd"/>
      <w:r w:rsidRPr="003401CB">
        <w:rPr>
          <w:rFonts w:ascii="Times New Roman" w:eastAsia="Times New Roman" w:hAnsi="Times New Roman" w:cs="Times New Roman"/>
          <w:sz w:val="22"/>
          <w:szCs w:val="22"/>
        </w:rPr>
        <w:t xml:space="preserve"> other widely used languages such as Java and JavaScript </w:t>
      </w:r>
      <w:r w:rsidRPr="00A00EFE">
        <w:rPr>
          <w:rFonts w:ascii="Times New Roman" w:eastAsia="Times New Roman" w:hAnsi="Times New Roman" w:cs="Times New Roman"/>
          <w:sz w:val="22"/>
          <w:szCs w:val="22"/>
        </w:rPr>
        <w:t>[</w:t>
      </w:r>
      <w:r w:rsidR="00A00EFE" w:rsidRPr="00A00EFE">
        <w:rPr>
          <w:rFonts w:ascii="Times New Roman" w:eastAsia="Times New Roman" w:hAnsi="Times New Roman" w:cs="Times New Roman"/>
          <w:sz w:val="22"/>
          <w:szCs w:val="22"/>
        </w:rPr>
        <w:t>29</w:t>
      </w:r>
      <w:r w:rsidRPr="00A00EFE">
        <w:rPr>
          <w:rFonts w:ascii="Times New Roman" w:eastAsia="Times New Roman" w:hAnsi="Times New Roman" w:cs="Times New Roman"/>
          <w:sz w:val="22"/>
          <w:szCs w:val="22"/>
        </w:rPr>
        <w:t>]</w:t>
      </w:r>
      <w:r w:rsidRPr="00684E98">
        <w:rPr>
          <w:rFonts w:ascii="Times New Roman" w:eastAsia="Times New Roman" w:hAnsi="Times New Roman" w:cs="Times New Roman"/>
          <w:color w:val="FF0000"/>
          <w:sz w:val="22"/>
          <w:szCs w:val="22"/>
        </w:rPr>
        <w:t xml:space="preserve"> </w:t>
      </w:r>
      <w:r w:rsidRPr="003401CB">
        <w:rPr>
          <w:rFonts w:ascii="Times New Roman" w:eastAsia="Times New Roman" w:hAnsi="Times New Roman" w:cs="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3401CB">
        <w:rPr>
          <w:rFonts w:ascii="Times New Roman" w:eastAsia="Times New Roman" w:hAnsi="Times New Roman" w:cs="Times New Roman"/>
          <w:sz w:val="22"/>
          <w:szCs w:val="22"/>
        </w:rPr>
        <w:br/>
        <w:t xml:space="preserve">In Python, data is encapsulated inside objects. These objects can change their own data or </w:t>
      </w:r>
      <w:r w:rsidRPr="003401CB">
        <w:rPr>
          <w:rFonts w:ascii="Times New Roman" w:eastAsia="Times New Roman" w:hAnsi="Times New Roman" w:cs="Times New Roman"/>
          <w:sz w:val="22"/>
          <w:szCs w:val="22"/>
        </w:rPr>
        <w:lastRenderedPageBreak/>
        <w:t>interact with other objects. This method of object orientation can be used to represent the different types of cells required in the program.</w:t>
      </w:r>
    </w:p>
    <w:p w14:paraId="45CD6D4F" w14:textId="77777777" w:rsidR="002B398E" w:rsidRPr="003401CB" w:rsidRDefault="002B398E" w:rsidP="002B398E">
      <w:pPr>
        <w:ind w:left="500"/>
        <w:rPr>
          <w:rFonts w:eastAsia="Times New Roman"/>
          <w:b/>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r w:rsidRPr="003401CB">
        <w:rPr>
          <w:rFonts w:eastAsia="Times New Roman"/>
          <w:color w:val="ED7D31" w:themeColor="accent2"/>
          <w:sz w:val="22"/>
          <w:szCs w:val="22"/>
        </w:rPr>
        <w:br/>
      </w:r>
    </w:p>
    <w:p w14:paraId="74E7403F" w14:textId="77777777" w:rsidR="002B398E" w:rsidRPr="003401CB" w:rsidRDefault="002B398E" w:rsidP="002B398E">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Class Diagrams</w:t>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4BF261E5" w14:textId="77777777" w:rsidR="002B398E" w:rsidRPr="003401CB" w:rsidRDefault="002B398E" w:rsidP="002B398E">
      <w:pPr>
        <w:ind w:left="500"/>
        <w:jc w:val="center"/>
        <w:rPr>
          <w:rFonts w:eastAsia="Times New Roman"/>
          <w:b/>
          <w:sz w:val="22"/>
          <w:szCs w:val="22"/>
        </w:rPr>
      </w:pPr>
      <w:r w:rsidRPr="003401CB">
        <w:rPr>
          <w:rFonts w:eastAsia="Times New Roman"/>
          <w:noProof/>
          <w:sz w:val="22"/>
          <w:szCs w:val="22"/>
        </w:rPr>
        <w:drawing>
          <wp:inline distT="0" distB="0" distL="0" distR="0" wp14:anchorId="09B38577" wp14:editId="4713E5D8">
            <wp:extent cx="5718175" cy="2816225"/>
            <wp:effectExtent l="0" t="0" r="0" b="3175"/>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175" cy="2816225"/>
                    </a:xfrm>
                    <a:prstGeom prst="rect">
                      <a:avLst/>
                    </a:prstGeom>
                    <a:noFill/>
                    <a:ln>
                      <a:noFill/>
                    </a:ln>
                  </pic:spPr>
                </pic:pic>
              </a:graphicData>
            </a:graphic>
          </wp:inline>
        </w:drawing>
      </w:r>
      <w:r w:rsidRPr="003401CB">
        <w:rPr>
          <w:rFonts w:eastAsia="Times New Roman"/>
          <w:sz w:val="22"/>
          <w:szCs w:val="22"/>
        </w:rPr>
        <w:t>Figure 4.1: Class diagram of CellABM</w:t>
      </w:r>
      <w:r w:rsidRPr="003401CB">
        <w:rPr>
          <w:rFonts w:eastAsia="Times New Roman"/>
          <w:b/>
          <w:sz w:val="22"/>
          <w:szCs w:val="22"/>
        </w:rPr>
        <w:br/>
      </w:r>
    </w:p>
    <w:p w14:paraId="2CA26064" w14:textId="77777777" w:rsidR="002B398E" w:rsidRPr="003401CB" w:rsidRDefault="002B398E" w:rsidP="002B398E">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Environment</w:t>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3401CB" w:rsidRDefault="002B398E" w:rsidP="002B398E">
      <w:pPr>
        <w:pStyle w:val="ListParagraph"/>
        <w:ind w:left="500"/>
        <w:rPr>
          <w:rFonts w:ascii="Times New Roman" w:eastAsia="Times New Roman" w:hAnsi="Times New Roman" w:cs="Times New Roman"/>
          <w:b/>
          <w:sz w:val="22"/>
          <w:szCs w:val="22"/>
        </w:rPr>
      </w:pPr>
      <w:r w:rsidRPr="003401CB">
        <w:rPr>
          <w:rFonts w:ascii="Times New Roman" w:eastAsia="Times New Roman" w:hAnsi="Times New Roman" w:cs="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3401CB" w:rsidRDefault="002B398E" w:rsidP="002B398E">
      <w:pPr>
        <w:pStyle w:val="ListParagraph"/>
        <w:ind w:left="500"/>
        <w:rPr>
          <w:rFonts w:ascii="Times New Roman" w:eastAsia="Times New Roman" w:hAnsi="Times New Roman" w:cs="Times New Roman"/>
          <w:color w:val="FF0000"/>
          <w:sz w:val="22"/>
          <w:szCs w:val="22"/>
        </w:rPr>
      </w:pPr>
      <w:r w:rsidRPr="003401CB">
        <w:rPr>
          <w:rFonts w:ascii="Times New Roman" w:eastAsia="Times New Roman" w:hAnsi="Times New Roman" w:cs="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3401CB">
        <w:rPr>
          <w:rFonts w:ascii="Times New Roman" w:eastAsia="Times New Roman" w:hAnsi="Times New Roman" w:cs="Times New Roman"/>
          <w:color w:val="FF0000"/>
          <w:sz w:val="22"/>
          <w:szCs w:val="22"/>
        </w:rPr>
        <w:t xml:space="preserve"> </w:t>
      </w:r>
    </w:p>
    <w:p w14:paraId="13008A96" w14:textId="64CF8F26" w:rsidR="002B398E" w:rsidRPr="00F345B6" w:rsidRDefault="002B398E" w:rsidP="00F345B6">
      <w:pPr>
        <w:ind w:left="500"/>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7C18FFEA" w:rsidR="00C65769" w:rsidRPr="00C65769" w:rsidRDefault="00263861" w:rsidP="00C65769">
      <w:pPr>
        <w:pStyle w:val="ListParagraph"/>
        <w:numPr>
          <w:ilvl w:val="1"/>
          <w:numId w:val="9"/>
        </w:numPr>
        <w:rPr>
          <w:rFonts w:ascii="Times New Roman" w:eastAsia="Times New Roman" w:hAnsi="Times New Roman" w:cs="Times New Roman"/>
          <w:b/>
          <w:szCs w:val="22"/>
        </w:rPr>
      </w:pPr>
      <w:r w:rsidRPr="003401CB">
        <w:rPr>
          <w:rFonts w:ascii="Times New Roman" w:eastAsia="Times New Roman" w:hAnsi="Times New Roman" w:cs="Times New Roman"/>
          <w:b/>
          <w:szCs w:val="22"/>
        </w:rPr>
        <w:t>Simulations to Run</w:t>
      </w:r>
    </w:p>
    <w:p w14:paraId="12F90A22" w14:textId="77777777" w:rsidR="00263861" w:rsidRPr="003401CB" w:rsidRDefault="00263861" w:rsidP="00263861">
      <w:pPr>
        <w:pStyle w:val="ListParagraph"/>
        <w:ind w:left="500"/>
        <w:rPr>
          <w:rFonts w:ascii="Times New Roman" w:eastAsia="Times New Roman" w:hAnsi="Times New Roman" w:cs="Times New Roman"/>
          <w:b/>
          <w:sz w:val="22"/>
          <w:szCs w:val="22"/>
        </w:rPr>
      </w:pPr>
    </w:p>
    <w:p w14:paraId="1D8A50C2" w14:textId="31E9C5AA" w:rsidR="000E2293" w:rsidRPr="00F345B6" w:rsidRDefault="00263861" w:rsidP="00F345B6">
      <w:pPr>
        <w:ind w:left="500"/>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w:t>
      </w:r>
      <w:r w:rsidR="00090EDC" w:rsidRPr="00F345B6">
        <w:rPr>
          <w:rFonts w:eastAsia="Times New Roman"/>
          <w:sz w:val="22"/>
          <w:szCs w:val="22"/>
        </w:rPr>
        <w:lastRenderedPageBreak/>
        <w:t xml:space="preserve">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523ECD51" w:rsidR="009F3252" w:rsidRPr="00F345B6" w:rsidRDefault="009E57AA" w:rsidP="00F345B6">
      <w:pPr>
        <w:ind w:left="500"/>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proofErr w:type="spellStart"/>
      <w:r w:rsidR="000844D5" w:rsidRPr="00F345B6">
        <w:rPr>
          <w:rFonts w:eastAsia="Times New Roman"/>
          <w:sz w:val="22"/>
          <w:szCs w:val="22"/>
        </w:rPr>
        <w:t>t</w:t>
      </w:r>
      <w:r w:rsidR="00090EDC" w:rsidRPr="00F345B6">
        <w:rPr>
          <w:rFonts w:eastAsia="Times New Roman"/>
          <w:sz w:val="22"/>
          <w:szCs w:val="22"/>
        </w:rPr>
        <w:t>o</w:t>
      </w:r>
      <w:proofErr w:type="spellEnd"/>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F345B6">
      <w:pPr>
        <w:ind w:left="500"/>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77777777" w:rsidR="00F42394" w:rsidRPr="00226F61" w:rsidRDefault="00F42394">
      <w:pPr>
        <w:rPr>
          <w:rFonts w:eastAsia="Times New Roman"/>
          <w:sz w:val="22"/>
          <w:szCs w:val="22"/>
        </w:rPr>
      </w:pPr>
    </w:p>
    <w:p w14:paraId="2B0D58ED" w14:textId="72B12C98" w:rsidR="00BB4E8D" w:rsidRPr="00A12A6F" w:rsidRDefault="00F42394" w:rsidP="00243EE1">
      <w:pPr>
        <w:pStyle w:val="ListParagraph"/>
        <w:numPr>
          <w:ilvl w:val="0"/>
          <w:numId w:val="9"/>
        </w:numPr>
        <w:rPr>
          <w:rFonts w:ascii="Times New Roman" w:eastAsia="Times New Roman" w:hAnsi="Times New Roman" w:cs="Times New Roman"/>
          <w:b/>
          <w:sz w:val="22"/>
          <w:szCs w:val="22"/>
        </w:rPr>
      </w:pPr>
      <w:r w:rsidRPr="00A12A6F">
        <w:rPr>
          <w:rFonts w:ascii="Times New Roman" w:eastAsia="Times New Roman" w:hAnsi="Times New Roman" w:cs="Times New Roman"/>
          <w:b/>
          <w:szCs w:val="22"/>
        </w:rPr>
        <w:t>Implementation and Testing</w:t>
      </w:r>
      <w:r w:rsidR="0013007D" w:rsidRPr="00A12A6F">
        <w:rPr>
          <w:rFonts w:ascii="Times New Roman" w:eastAsia="Times New Roman" w:hAnsi="Times New Roman" w:cs="Times New Roman"/>
          <w:b/>
          <w:sz w:val="22"/>
          <w:szCs w:val="22"/>
        </w:rPr>
        <w:br/>
      </w:r>
      <w:r w:rsidR="0013007D" w:rsidRPr="00A12A6F">
        <w:rPr>
          <w:rFonts w:ascii="Times New Roman" w:eastAsia="Times New Roman" w:hAnsi="Times New Roman" w:cs="Times New Roman"/>
          <w:b/>
          <w:sz w:val="22"/>
          <w:szCs w:val="22"/>
        </w:rPr>
        <w:br/>
      </w:r>
      <w:r w:rsidR="0013007D" w:rsidRPr="00A12A6F">
        <w:rPr>
          <w:rFonts w:ascii="Times New Roman" w:eastAsia="Times New Roman" w:hAnsi="Times New Roman" w:cs="Times New Roman"/>
          <w:sz w:val="22"/>
          <w:szCs w:val="22"/>
        </w:rPr>
        <w:t xml:space="preserve">This </w:t>
      </w:r>
      <w:r w:rsidR="00087354">
        <w:rPr>
          <w:rFonts w:ascii="Times New Roman" w:eastAsia="Times New Roman" w:hAnsi="Times New Roman" w:cs="Times New Roman"/>
          <w:sz w:val="22"/>
          <w:szCs w:val="22"/>
        </w:rPr>
        <w:t>chapter</w:t>
      </w:r>
      <w:r w:rsidR="0013007D" w:rsidRPr="00A12A6F">
        <w:rPr>
          <w:rFonts w:ascii="Times New Roman" w:eastAsia="Times New Roman" w:hAnsi="Times New Roman" w:cs="Times New Roman"/>
          <w:sz w:val="22"/>
          <w:szCs w:val="22"/>
        </w:rPr>
        <w:t xml:space="preserve"> is concerned with the final process involved with implementing the background logic to produce the desired emergent behaviours. It will go t</w:t>
      </w:r>
      <w:r w:rsidR="00797494">
        <w:rPr>
          <w:rFonts w:ascii="Times New Roman" w:eastAsia="Times New Roman" w:hAnsi="Times New Roman" w:cs="Times New Roman"/>
          <w:sz w:val="22"/>
          <w:szCs w:val="22"/>
        </w:rPr>
        <w:t>hrough the rules outlined in 3.2</w:t>
      </w:r>
      <w:r w:rsidR="0013007D" w:rsidRPr="00A12A6F">
        <w:rPr>
          <w:rFonts w:ascii="Times New Roman" w:eastAsia="Times New Roman" w:hAnsi="Times New Roman" w:cs="Times New Roman"/>
          <w:sz w:val="22"/>
          <w:szCs w:val="22"/>
        </w:rPr>
        <w:t>.3 in detail</w:t>
      </w:r>
      <w:r w:rsidR="00E3583E">
        <w:rPr>
          <w:rFonts w:ascii="Times New Roman" w:eastAsia="Times New Roman" w:hAnsi="Times New Roman" w:cs="Times New Roman"/>
          <w:sz w:val="22"/>
          <w:szCs w:val="22"/>
        </w:rPr>
        <w:t>, t</w:t>
      </w:r>
      <w:r w:rsidR="0013007D" w:rsidRPr="00A12A6F">
        <w:rPr>
          <w:rFonts w:ascii="Times New Roman" w:eastAsia="Times New Roman" w:hAnsi="Times New Roman" w:cs="Times New Roman"/>
          <w:sz w:val="22"/>
          <w:szCs w:val="22"/>
        </w:rPr>
        <w:t xml:space="preserve">hen move onto </w:t>
      </w:r>
      <w:r w:rsidR="00E3583E">
        <w:rPr>
          <w:rFonts w:ascii="Times New Roman" w:eastAsia="Times New Roman" w:hAnsi="Times New Roman" w:cs="Times New Roman"/>
          <w:sz w:val="22"/>
          <w:szCs w:val="22"/>
        </w:rPr>
        <w:t>unit and face testing of these rules</w:t>
      </w:r>
      <w:r w:rsidR="0013007D" w:rsidRPr="00A12A6F">
        <w:rPr>
          <w:rFonts w:ascii="Times New Roman" w:eastAsia="Times New Roman" w:hAnsi="Times New Roman" w:cs="Times New Roman"/>
          <w:sz w:val="22"/>
          <w:szCs w:val="22"/>
        </w:rPr>
        <w:t xml:space="preserve">. </w:t>
      </w:r>
      <w:r w:rsidR="00243EE1" w:rsidRPr="00A12A6F">
        <w:rPr>
          <w:rFonts w:ascii="Times New Roman" w:eastAsia="Times New Roman" w:hAnsi="Times New Roman" w:cs="Times New Roman"/>
          <w:b/>
          <w:sz w:val="22"/>
          <w:szCs w:val="22"/>
        </w:rPr>
        <w:br/>
      </w:r>
    </w:p>
    <w:p w14:paraId="0AB71A9B" w14:textId="3BCE8140" w:rsidR="00661C68" w:rsidRPr="00B42FA3" w:rsidRDefault="00C61608" w:rsidP="00B42FA3">
      <w:pPr>
        <w:pStyle w:val="ListParagraph"/>
        <w:numPr>
          <w:ilvl w:val="1"/>
          <w:numId w:val="9"/>
        </w:numPr>
        <w:rPr>
          <w:rFonts w:ascii="Times New Roman" w:eastAsia="Times New Roman" w:hAnsi="Times New Roman" w:cs="Times New Roman"/>
          <w:szCs w:val="22"/>
        </w:rPr>
      </w:pPr>
      <w:r w:rsidRPr="00A12A6F">
        <w:rPr>
          <w:rFonts w:ascii="Times New Roman" w:eastAsia="Times New Roman" w:hAnsi="Times New Roman" w:cs="Times New Roman"/>
          <w:szCs w:val="22"/>
        </w:rPr>
        <w:t>Implementation</w:t>
      </w:r>
      <w:r w:rsidR="00661C68" w:rsidRPr="00B42FA3">
        <w:rPr>
          <w:rFonts w:ascii="Times New Roman" w:eastAsia="Times New Roman" w:hAnsi="Times New Roman" w:cs="Times New Roman"/>
          <w:szCs w:val="22"/>
        </w:rPr>
        <w:br/>
      </w:r>
    </w:p>
    <w:p w14:paraId="5E1BDE7D" w14:textId="3D8A1303" w:rsidR="00FE58A1" w:rsidRPr="00B42FA3" w:rsidRDefault="00661C68" w:rsidP="00B42FA3">
      <w:pPr>
        <w:ind w:left="500"/>
        <w:rPr>
          <w:rFonts w:eastAsia="Times New Roman"/>
          <w:sz w:val="22"/>
          <w:szCs w:val="22"/>
        </w:rPr>
      </w:pPr>
      <w:r w:rsidRPr="00B42FA3">
        <w:rPr>
          <w:rFonts w:eastAsia="Times New Roman"/>
          <w:sz w:val="22"/>
          <w:szCs w:val="22"/>
        </w:rPr>
        <w:t>CellABM already had several sections of the program and logic developed</w:t>
      </w:r>
      <w:r w:rsidR="00417BAD">
        <w:rPr>
          <w:rFonts w:eastAsia="Times New Roman"/>
          <w:sz w:val="22"/>
          <w:szCs w:val="22"/>
        </w:rPr>
        <w:t>, including overlap correction, basic cell agents, environment initialisation and basic cell interactions</w:t>
      </w:r>
      <w:r w:rsidRPr="00B42FA3">
        <w:rPr>
          <w:rFonts w:eastAsia="Times New Roman"/>
          <w:sz w:val="22"/>
          <w:szCs w:val="22"/>
        </w:rPr>
        <w:t xml:space="preserve">; </w:t>
      </w:r>
      <w:r w:rsidR="00C61608" w:rsidRPr="00B42FA3">
        <w:rPr>
          <w:rFonts w:eastAsia="Times New Roman"/>
          <w:sz w:val="22"/>
          <w:szCs w:val="22"/>
        </w:rPr>
        <w:t>therefore,</w:t>
      </w:r>
      <w:r w:rsidRPr="00B42FA3">
        <w:rPr>
          <w:rFonts w:eastAsia="Times New Roman"/>
          <w:sz w:val="22"/>
          <w:szCs w:val="22"/>
        </w:rPr>
        <w:t xml:space="preserve"> this chapter will focus on the areas of the program that </w:t>
      </w:r>
      <w:r w:rsidR="00F078D6" w:rsidRPr="00B42FA3">
        <w:rPr>
          <w:rFonts w:eastAsia="Times New Roman"/>
          <w:sz w:val="22"/>
          <w:szCs w:val="22"/>
        </w:rPr>
        <w:t>have been</w:t>
      </w:r>
      <w:r w:rsidRPr="00B42FA3">
        <w:rPr>
          <w:rFonts w:eastAsia="Times New Roman"/>
          <w:sz w:val="22"/>
          <w:szCs w:val="22"/>
        </w:rPr>
        <w:t xml:space="preserve"> changed or developed to produce the required emergent behaviour and observations.</w:t>
      </w:r>
      <w:r w:rsidR="00CE385D" w:rsidRPr="00B42FA3">
        <w:rPr>
          <w:rFonts w:eastAsia="Times New Roman"/>
          <w:sz w:val="22"/>
          <w:szCs w:val="22"/>
        </w:rPr>
        <w:br/>
        <w:t>Cell</w:t>
      </w:r>
      <w:r w:rsidR="003846E9" w:rsidRPr="00B42FA3">
        <w:rPr>
          <w:rFonts w:eastAsia="Times New Roman"/>
          <w:sz w:val="22"/>
          <w:szCs w:val="22"/>
        </w:rPr>
        <w:t>ABM was originally written in Python 2.7</w:t>
      </w:r>
      <w:r w:rsidR="00905549" w:rsidRPr="00B42FA3">
        <w:rPr>
          <w:rFonts w:eastAsia="Times New Roman"/>
          <w:sz w:val="22"/>
          <w:szCs w:val="22"/>
        </w:rPr>
        <w:t xml:space="preserve"> which was released in 2010 but is seen as the legacy version </w:t>
      </w:r>
      <w:r w:rsidR="00CE385D" w:rsidRPr="00B42FA3">
        <w:rPr>
          <w:rFonts w:eastAsia="Times New Roman"/>
          <w:sz w:val="22"/>
          <w:szCs w:val="22"/>
        </w:rPr>
        <w:t>of the language, with Python 3.6</w:t>
      </w:r>
      <w:r w:rsidR="00905549" w:rsidRPr="00B42FA3">
        <w:rPr>
          <w:rFonts w:eastAsia="Times New Roman"/>
          <w:sz w:val="22"/>
          <w:szCs w:val="22"/>
        </w:rPr>
        <w:t xml:space="preserve"> being the supported language of choice for present and future programs [</w:t>
      </w:r>
      <w:r w:rsidR="00905549" w:rsidRPr="00A00EFE">
        <w:rPr>
          <w:rFonts w:eastAsia="Times New Roman"/>
          <w:color w:val="C00000"/>
          <w:sz w:val="22"/>
          <w:szCs w:val="22"/>
        </w:rPr>
        <w:t>https://wiki.python.org/moin/Python2orPython3</w:t>
      </w:r>
      <w:r w:rsidR="00905549" w:rsidRPr="00B42FA3">
        <w:rPr>
          <w:rFonts w:eastAsia="Times New Roman"/>
          <w:sz w:val="22"/>
          <w:szCs w:val="22"/>
        </w:rPr>
        <w:t>].</w:t>
      </w:r>
      <w:r w:rsidR="00C65A12" w:rsidRPr="00B42FA3">
        <w:rPr>
          <w:rFonts w:eastAsia="Times New Roman"/>
          <w:sz w:val="22"/>
          <w:szCs w:val="22"/>
        </w:rPr>
        <w:t xml:space="preserve"> Thankfully man</w:t>
      </w:r>
      <w:r w:rsidR="00CE385D" w:rsidRPr="00B42FA3">
        <w:rPr>
          <w:rFonts w:eastAsia="Times New Roman"/>
          <w:sz w:val="22"/>
          <w:szCs w:val="22"/>
        </w:rPr>
        <w:t>y of the modules from Python 2.7</w:t>
      </w:r>
      <w:r w:rsidR="00C65A12" w:rsidRPr="00B42FA3">
        <w:rPr>
          <w:rFonts w:eastAsia="Times New Roman"/>
          <w:sz w:val="22"/>
          <w:szCs w:val="22"/>
        </w:rPr>
        <w:t xml:space="preserve"> have been ported over to Pyt</w:t>
      </w:r>
      <w:r w:rsidR="00CE385D" w:rsidRPr="00B42FA3">
        <w:rPr>
          <w:rFonts w:eastAsia="Times New Roman"/>
          <w:sz w:val="22"/>
          <w:szCs w:val="22"/>
        </w:rPr>
        <w:t>hon 3.6</w:t>
      </w:r>
      <w:r w:rsidR="003029B1" w:rsidRPr="00B42FA3">
        <w:rPr>
          <w:rFonts w:eastAsia="Times New Roman"/>
          <w:sz w:val="22"/>
          <w:szCs w:val="22"/>
        </w:rPr>
        <w:t xml:space="preserve">, such as NumPy </w:t>
      </w:r>
      <w:r w:rsidR="00CE385D" w:rsidRPr="00B42FA3">
        <w:rPr>
          <w:rFonts w:eastAsia="Times New Roman"/>
          <w:sz w:val="22"/>
          <w:szCs w:val="22"/>
        </w:rPr>
        <w:t>which Cell</w:t>
      </w:r>
      <w:r w:rsidR="00C65A12" w:rsidRPr="00B42FA3">
        <w:rPr>
          <w:rFonts w:eastAsia="Times New Roman"/>
          <w:sz w:val="22"/>
          <w:szCs w:val="22"/>
        </w:rPr>
        <w:t>ABM uses</w:t>
      </w:r>
      <w:r w:rsidR="002A3C8B" w:rsidRPr="00B42FA3">
        <w:rPr>
          <w:rFonts w:eastAsia="Times New Roman"/>
          <w:sz w:val="22"/>
          <w:szCs w:val="22"/>
        </w:rPr>
        <w:t xml:space="preserve"> for matrix creation and mathematical functions. This leaves</w:t>
      </w:r>
      <w:r w:rsidR="003029B1" w:rsidRPr="00B42FA3">
        <w:rPr>
          <w:rFonts w:eastAsia="Times New Roman"/>
          <w:sz w:val="22"/>
          <w:szCs w:val="22"/>
        </w:rPr>
        <w:t xml:space="preserve"> onl</w:t>
      </w:r>
      <w:r w:rsidR="002A3C8B" w:rsidRPr="00B42FA3">
        <w:rPr>
          <w:rFonts w:eastAsia="Times New Roman"/>
          <w:sz w:val="22"/>
          <w:szCs w:val="22"/>
        </w:rPr>
        <w:t>y basic refactoring of the code and</w:t>
      </w:r>
      <w:r w:rsidR="003029B1" w:rsidRPr="00B42FA3">
        <w:rPr>
          <w:rFonts w:eastAsia="Times New Roman"/>
          <w:sz w:val="22"/>
          <w:szCs w:val="22"/>
        </w:rPr>
        <w:t xml:space="preserve"> </w:t>
      </w:r>
      <w:r w:rsidR="00096235" w:rsidRPr="00B42FA3">
        <w:rPr>
          <w:rFonts w:eastAsia="Times New Roman"/>
          <w:sz w:val="22"/>
          <w:szCs w:val="22"/>
        </w:rPr>
        <w:t>changing print statements to functions</w:t>
      </w:r>
      <w:r w:rsidR="002A3C8B" w:rsidRPr="00B42FA3">
        <w:rPr>
          <w:rFonts w:eastAsia="Times New Roman"/>
          <w:sz w:val="22"/>
          <w:szCs w:val="22"/>
        </w:rPr>
        <w:t xml:space="preserve"> to make CellABM Python 3.6 compatible</w:t>
      </w:r>
      <w:r w:rsidR="001830F5" w:rsidRPr="00B42FA3">
        <w:rPr>
          <w:rFonts w:eastAsia="Times New Roman"/>
          <w:sz w:val="22"/>
          <w:szCs w:val="22"/>
        </w:rPr>
        <w:t>. The change</w:t>
      </w:r>
      <w:r w:rsidR="0003588D" w:rsidRPr="00B42FA3">
        <w:rPr>
          <w:rFonts w:eastAsia="Times New Roman"/>
          <w:sz w:val="22"/>
          <w:szCs w:val="22"/>
        </w:rPr>
        <w:t>s</w:t>
      </w:r>
      <w:r w:rsidR="00D139FA" w:rsidRPr="00B42FA3">
        <w:rPr>
          <w:rFonts w:eastAsia="Times New Roman"/>
          <w:sz w:val="22"/>
          <w:szCs w:val="22"/>
        </w:rPr>
        <w:t xml:space="preserve"> brought in by</w:t>
      </w:r>
      <w:r w:rsidR="001830F5" w:rsidRPr="00B42FA3">
        <w:rPr>
          <w:rFonts w:eastAsia="Times New Roman"/>
          <w:sz w:val="22"/>
          <w:szCs w:val="22"/>
        </w:rPr>
        <w:t xml:space="preserve"> Python </w:t>
      </w:r>
      <w:r w:rsidR="002A3C8B" w:rsidRPr="00B42FA3">
        <w:rPr>
          <w:rFonts w:eastAsia="Times New Roman"/>
          <w:sz w:val="22"/>
          <w:szCs w:val="22"/>
        </w:rPr>
        <w:t>3.6</w:t>
      </w:r>
      <w:r w:rsidR="001830F5" w:rsidRPr="00B42FA3">
        <w:rPr>
          <w:rFonts w:eastAsia="Times New Roman"/>
          <w:sz w:val="22"/>
          <w:szCs w:val="22"/>
        </w:rPr>
        <w:t xml:space="preserve"> </w:t>
      </w:r>
      <w:r w:rsidR="00D139FA" w:rsidRPr="00B42FA3">
        <w:rPr>
          <w:rFonts w:eastAsia="Times New Roman"/>
          <w:sz w:val="22"/>
          <w:szCs w:val="22"/>
        </w:rPr>
        <w:t>are</w:t>
      </w:r>
      <w:r w:rsidR="001830F5" w:rsidRPr="00B42FA3">
        <w:rPr>
          <w:rFonts w:eastAsia="Times New Roman"/>
          <w:sz w:val="22"/>
          <w:szCs w:val="22"/>
        </w:rPr>
        <w:t xml:space="preserve"> to adjust certain aspects of the old Python program language to be simpler for new programmers to develop, and make it easier to read.</w:t>
      </w:r>
    </w:p>
    <w:p w14:paraId="5FC21C77" w14:textId="5EC4DB83" w:rsidR="00783D8D" w:rsidRPr="00B42FA3" w:rsidRDefault="00783D8D" w:rsidP="00B42FA3">
      <w:pPr>
        <w:ind w:firstLine="500"/>
        <w:rPr>
          <w:rFonts w:eastAsia="Times New Roman"/>
          <w:sz w:val="22"/>
          <w:szCs w:val="22"/>
        </w:rPr>
      </w:pPr>
      <w:r w:rsidRPr="00B42FA3">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B42FA3" w:rsidRDefault="00506F72" w:rsidP="00B42FA3">
      <w:pPr>
        <w:ind w:firstLine="500"/>
        <w:rPr>
          <w:rFonts w:eastAsia="Times New Roman"/>
          <w:szCs w:val="22"/>
        </w:rPr>
      </w:pPr>
      <w:r w:rsidRPr="00B42FA3">
        <w:rPr>
          <w:rFonts w:eastAsia="Times New Roman"/>
          <w:szCs w:val="22"/>
        </w:rPr>
        <w:t xml:space="preserve">5.1.1 </w:t>
      </w:r>
      <w:r w:rsidR="00EA72EE" w:rsidRPr="00B42FA3">
        <w:rPr>
          <w:rFonts w:eastAsia="Times New Roman"/>
          <w:szCs w:val="22"/>
        </w:rPr>
        <w:t>Changes to CellABM</w:t>
      </w:r>
    </w:p>
    <w:p w14:paraId="6EF0A32F" w14:textId="77777777" w:rsidR="00EA72EE" w:rsidRDefault="00EA72EE" w:rsidP="00661C68">
      <w:pPr>
        <w:pStyle w:val="ListParagraph"/>
        <w:ind w:left="500"/>
        <w:rPr>
          <w:rFonts w:ascii="Times New Roman" w:eastAsia="Times New Roman" w:hAnsi="Times New Roman" w:cs="Times New Roman"/>
          <w:szCs w:val="22"/>
        </w:rPr>
      </w:pPr>
    </w:p>
    <w:p w14:paraId="47321E9D" w14:textId="30F22767" w:rsidR="00EA72EE" w:rsidRDefault="00EA72EE" w:rsidP="00B42FA3">
      <w:pPr>
        <w:pStyle w:val="ListParagraph"/>
        <w:ind w:left="940"/>
        <w:rPr>
          <w:rFonts w:ascii="Times New Roman" w:eastAsia="Times New Roman" w:hAnsi="Times New Roman" w:cs="Times New Roman"/>
          <w:sz w:val="22"/>
          <w:szCs w:val="22"/>
        </w:rPr>
      </w:pPr>
      <w:r>
        <w:rPr>
          <w:rFonts w:ascii="Times New Roman" w:eastAsia="Times New Roman" w:hAnsi="Times New Roman" w:cs="Times New Roman"/>
          <w:sz w:val="22"/>
          <w:szCs w:val="22"/>
        </w:rPr>
        <w:t>A significant amount of refactoring has taken place to convert the original code into PEP8 [</w:t>
      </w:r>
      <w:r w:rsidR="00A00EFE" w:rsidRPr="00A00EFE">
        <w:rPr>
          <w:rFonts w:ascii="Times New Roman" w:eastAsia="Times New Roman" w:hAnsi="Times New Roman" w:cs="Times New Roman"/>
          <w:sz w:val="22"/>
          <w:szCs w:val="22"/>
        </w:rPr>
        <w:t>30</w:t>
      </w:r>
      <w:r>
        <w:rPr>
          <w:rFonts w:ascii="Times New Roman" w:eastAsia="Times New Roman" w:hAnsi="Times New Roman" w:cs="Times New Roman"/>
          <w:sz w:val="22"/>
          <w:szCs w:val="22"/>
        </w:rPr>
        <w:t xml:space="preserve">] and </w:t>
      </w:r>
      <w:proofErr w:type="gramStart"/>
      <w:r>
        <w:rPr>
          <w:rFonts w:ascii="Times New Roman" w:eastAsia="Times New Roman" w:hAnsi="Times New Roman" w:cs="Times New Roman"/>
          <w:sz w:val="22"/>
          <w:szCs w:val="22"/>
        </w:rPr>
        <w:t>a number of</w:t>
      </w:r>
      <w:proofErr w:type="gramEnd"/>
      <w:r>
        <w:rPr>
          <w:rFonts w:ascii="Times New Roman" w:eastAsia="Times New Roman" w:hAnsi="Times New Roman" w:cs="Times New Roman"/>
          <w:sz w:val="22"/>
          <w:szCs w:val="22"/>
        </w:rPr>
        <w:t xml:space="preserve"> unused parameters have been removed. </w:t>
      </w:r>
      <w:r w:rsidR="00FC640A">
        <w:rPr>
          <w:rFonts w:ascii="Times New Roman" w:eastAsia="Times New Roman" w:hAnsi="Times New Roman" w:cs="Times New Roman"/>
          <w:sz w:val="22"/>
          <w:szCs w:val="22"/>
        </w:rPr>
        <w:t xml:space="preserve">In addition to these adaptions, a new agent has been introduced to increase the total number to 3. </w:t>
      </w:r>
      <w:r>
        <w:rPr>
          <w:rFonts w:ascii="Times New Roman" w:eastAsia="Times New Roman" w:hAnsi="Times New Roman" w:cs="Times New Roman"/>
          <w:sz w:val="22"/>
          <w:szCs w:val="22"/>
        </w:rPr>
        <w:t xml:space="preserve">Docstrings have been created for each class and method, allowing future development of the program to be achieved easily. </w:t>
      </w:r>
      <w:r w:rsidR="008B3E30">
        <w:rPr>
          <w:rFonts w:ascii="Times New Roman" w:eastAsia="Times New Roman" w:hAnsi="Times New Roman" w:cs="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Default="00506F72"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5.</w:t>
      </w:r>
      <w:r w:rsidR="00BC3C7C">
        <w:rPr>
          <w:rFonts w:ascii="Times New Roman" w:eastAsia="Times New Roman" w:hAnsi="Times New Roman" w:cs="Times New Roman"/>
          <w:szCs w:val="22"/>
        </w:rPr>
        <w:t xml:space="preserve">1.2 </w:t>
      </w:r>
      <w:r w:rsidR="00F30C9C">
        <w:rPr>
          <w:rFonts w:ascii="Times New Roman" w:eastAsia="Times New Roman" w:hAnsi="Times New Roman" w:cs="Times New Roman"/>
          <w:szCs w:val="22"/>
        </w:rPr>
        <w:t>Senescent Agent</w:t>
      </w:r>
    </w:p>
    <w:p w14:paraId="41B7519A" w14:textId="77777777" w:rsidR="00BC3C7C" w:rsidRDefault="00BC3C7C" w:rsidP="00506F72">
      <w:pPr>
        <w:pStyle w:val="ListParagraph"/>
        <w:ind w:left="500"/>
        <w:rPr>
          <w:rFonts w:ascii="Times New Roman" w:eastAsia="Times New Roman" w:hAnsi="Times New Roman" w:cs="Times New Roman"/>
          <w:szCs w:val="22"/>
        </w:rPr>
      </w:pPr>
    </w:p>
    <w:p w14:paraId="30C25325" w14:textId="53CED2F0" w:rsidR="00BC3C7C" w:rsidRDefault="00BC3C7C" w:rsidP="00B42FA3">
      <w:pPr>
        <w:pStyle w:val="ListParagraph"/>
        <w:ind w:left="500" w:firstLine="220"/>
        <w:rPr>
          <w:rFonts w:ascii="Times New Roman" w:eastAsia="Times New Roman" w:hAnsi="Times New Roman" w:cs="Times New Roman"/>
          <w:szCs w:val="22"/>
        </w:rPr>
      </w:pPr>
      <w:r>
        <w:rPr>
          <w:rFonts w:ascii="Times New Roman" w:eastAsia="Times New Roman" w:hAnsi="Times New Roman" w:cs="Times New Roman"/>
          <w:szCs w:val="22"/>
        </w:rPr>
        <w:t>5.1.2.1 Class overview</w:t>
      </w:r>
    </w:p>
    <w:p w14:paraId="2720C410" w14:textId="77777777" w:rsidR="00D47FC3" w:rsidRDefault="00D47FC3" w:rsidP="00506F72">
      <w:pPr>
        <w:pStyle w:val="ListParagraph"/>
        <w:ind w:left="500"/>
        <w:rPr>
          <w:rFonts w:ascii="Times New Roman" w:eastAsia="Times New Roman" w:hAnsi="Times New Roman" w:cs="Times New Roman"/>
          <w:szCs w:val="22"/>
        </w:rPr>
      </w:pPr>
    </w:p>
    <w:p w14:paraId="616A5464" w14:textId="16098CE5" w:rsidR="00AD5DB0" w:rsidRDefault="00AD5DB0" w:rsidP="001463D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The senescent agent is a subc</w:t>
      </w:r>
      <w:r w:rsidR="00C8520D">
        <w:rPr>
          <w:rFonts w:ascii="Times New Roman" w:eastAsia="Times New Roman" w:hAnsi="Times New Roman" w:cs="Times New Roman"/>
          <w:sz w:val="22"/>
          <w:szCs w:val="22"/>
        </w:rPr>
        <w:t xml:space="preserve">lass of the general cell class allowing for varying parameters to be specific to the senescent cell. </w:t>
      </w:r>
      <w:r w:rsidR="00B33700">
        <w:rPr>
          <w:rFonts w:ascii="Times New Roman" w:eastAsia="Times New Roman" w:hAnsi="Times New Roman" w:cs="Times New Roman"/>
          <w:sz w:val="22"/>
          <w:szCs w:val="22"/>
        </w:rPr>
        <w:t>As proliferating and quiescent cells can differentiate into senescent cells and they are capable of being 5</w:t>
      </w:r>
      <w:r w:rsidR="00B33700">
        <w:rPr>
          <w:rFonts w:ascii="Times New Roman" w:eastAsia="Times New Roman" w:hAnsi="Times New Roman" w:cs="Times New Roman"/>
          <w:sz w:val="22"/>
          <w:szCs w:val="22"/>
        </w:rPr>
        <w:sym w:font="Symbol" w:char="F06D"/>
      </w:r>
      <w:r w:rsidR="00B33700">
        <w:rPr>
          <w:rFonts w:ascii="Times New Roman" w:eastAsia="Times New Roman" w:hAnsi="Times New Roman" w:cs="Times New Roman"/>
          <w:sz w:val="22"/>
          <w:szCs w:val="22"/>
        </w:rPr>
        <w:t>m radius this is the minimum radius the senescent cells can be.</w:t>
      </w:r>
      <w:r w:rsidR="00810D17">
        <w:rPr>
          <w:rFonts w:ascii="Times New Roman" w:eastAsia="Times New Roman" w:hAnsi="Times New Roman" w:cs="Times New Roman"/>
          <w:sz w:val="22"/>
          <w:szCs w:val="22"/>
        </w:rPr>
        <w:t xml:space="preserve"> It has been programmed as 4.9 so cells at 5</w:t>
      </w:r>
      <w:r w:rsidR="00810D17">
        <w:rPr>
          <w:rFonts w:ascii="Times New Roman" w:eastAsia="Times New Roman" w:hAnsi="Times New Roman" w:cs="Times New Roman"/>
          <w:sz w:val="22"/>
          <w:szCs w:val="22"/>
        </w:rPr>
        <w:sym w:font="Symbol" w:char="F06D"/>
      </w:r>
      <w:r w:rsidR="00810D17">
        <w:rPr>
          <w:rFonts w:ascii="Times New Roman" w:eastAsia="Times New Roman" w:hAnsi="Times New Roman" w:cs="Times New Roman"/>
          <w:sz w:val="22"/>
          <w:szCs w:val="22"/>
        </w:rPr>
        <w:t xml:space="preserve">m aren’t removed from the simulation. </w:t>
      </w:r>
      <w:r w:rsidR="00B33700">
        <w:rPr>
          <w:rFonts w:ascii="Times New Roman" w:eastAsia="Times New Roman" w:hAnsi="Times New Roman" w:cs="Times New Roman"/>
          <w:sz w:val="22"/>
          <w:szCs w:val="22"/>
        </w:rPr>
        <w:t xml:space="preserve"> </w:t>
      </w:r>
    </w:p>
    <w:p w14:paraId="18FA545F" w14:textId="64537B9D" w:rsidR="00B33700" w:rsidRDefault="00B33700" w:rsidP="001463D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These cells are intended to act as </w:t>
      </w:r>
      <w:r w:rsidR="007E4D0C">
        <w:rPr>
          <w:rFonts w:ascii="Times New Roman" w:eastAsia="Times New Roman" w:hAnsi="Times New Roman" w:cs="Times New Roman"/>
          <w:sz w:val="22"/>
          <w:szCs w:val="22"/>
        </w:rPr>
        <w:t>barriers to the surrounding cell,</w:t>
      </w:r>
      <w:r>
        <w:rPr>
          <w:rFonts w:ascii="Times New Roman" w:eastAsia="Times New Roman" w:hAnsi="Times New Roman" w:cs="Times New Roman"/>
          <w:sz w:val="22"/>
          <w:szCs w:val="22"/>
        </w:rPr>
        <w:t xml:space="preserve"> slowing down the wound healing, therefore</w:t>
      </w:r>
      <w:r w:rsidR="00EB2AB1">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a speed</w:t>
      </w:r>
      <w:r w:rsidR="003A1254">
        <w:rPr>
          <w:rFonts w:ascii="Times New Roman" w:eastAsia="Times New Roman" w:hAnsi="Times New Roman" w:cs="Times New Roman"/>
          <w:sz w:val="22"/>
          <w:szCs w:val="22"/>
        </w:rPr>
        <w:t xml:space="preserve"> of 0 has been assigned to them</w:t>
      </w:r>
      <w:r>
        <w:rPr>
          <w:rFonts w:ascii="Times New Roman" w:eastAsia="Times New Roman" w:hAnsi="Times New Roman" w:cs="Times New Roman"/>
          <w:sz w:val="22"/>
          <w:szCs w:val="22"/>
        </w:rPr>
        <w:t xml:space="preserve"> ensuring they don’t migrate around the simulation.</w:t>
      </w:r>
    </w:p>
    <w:p w14:paraId="4B0B7F95" w14:textId="16819FD2" w:rsidR="001463D8" w:rsidRDefault="001463D8" w:rsidP="001463D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As seen in chapter 2.3 senescent cells can live upwards of three years</w:t>
      </w:r>
      <w:r w:rsidR="000F5031">
        <w:rPr>
          <w:rFonts w:ascii="Times New Roman" w:eastAsia="Times New Roman" w:hAnsi="Times New Roman" w:cs="Times New Roman"/>
          <w:sz w:val="22"/>
          <w:szCs w:val="22"/>
        </w:rPr>
        <w:t xml:space="preserve"> [</w:t>
      </w:r>
      <w:r w:rsidR="00A00EFE" w:rsidRPr="00A00EFE">
        <w:rPr>
          <w:rFonts w:ascii="Times New Roman" w:eastAsia="Times New Roman" w:hAnsi="Times New Roman" w:cs="Times New Roman"/>
          <w:sz w:val="22"/>
          <w:szCs w:val="22"/>
        </w:rPr>
        <w:t>8</w:t>
      </w:r>
      <w:r w:rsidR="000F5031">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therefore as each iteration is six hours, the cells can be in the simulation for a maximum of 4380 iterations. However, it is </w:t>
      </w:r>
      <w:r w:rsidR="009F6527">
        <w:rPr>
          <w:rFonts w:ascii="Times New Roman" w:eastAsia="Times New Roman" w:hAnsi="Times New Roman" w:cs="Times New Roman"/>
          <w:sz w:val="22"/>
          <w:szCs w:val="22"/>
        </w:rPr>
        <w:t>extremely</w:t>
      </w:r>
      <w:r>
        <w:rPr>
          <w:rFonts w:ascii="Times New Roman" w:eastAsia="Times New Roman" w:hAnsi="Times New Roman" w:cs="Times New Roman"/>
          <w:sz w:val="22"/>
          <w:szCs w:val="22"/>
        </w:rPr>
        <w:t xml:space="preserve"> unlikely for a simulation to run for this long</w:t>
      </w:r>
      <w:r w:rsidR="006859D7">
        <w:rPr>
          <w:rFonts w:ascii="Times New Roman" w:eastAsia="Times New Roman" w:hAnsi="Times New Roman" w:cs="Times New Roman"/>
          <w:sz w:val="22"/>
          <w:szCs w:val="22"/>
        </w:rPr>
        <w:t xml:space="preserve"> and is intended to be used alongside the initial creation of senescent cells where they are given a random stage between 1 and 4380.</w:t>
      </w:r>
    </w:p>
    <w:p w14:paraId="52977F99" w14:textId="77777777" w:rsidR="001463D8" w:rsidRPr="00AD5DB0" w:rsidRDefault="001463D8" w:rsidP="001463D8">
      <w:pPr>
        <w:pStyle w:val="ListParagraph"/>
        <w:ind w:left="1440"/>
        <w:rPr>
          <w:rFonts w:ascii="Times New Roman" w:eastAsia="Times New Roman" w:hAnsi="Times New Roman" w:cs="Times New Roman"/>
          <w:sz w:val="22"/>
          <w:szCs w:val="22"/>
        </w:rPr>
      </w:pPr>
    </w:p>
    <w:p w14:paraId="628ECB30" w14:textId="2420B69C" w:rsidR="00D47FC3" w:rsidRPr="00D47FC3" w:rsidRDefault="00D47FC3" w:rsidP="00506F72">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r w:rsidR="00C8520D">
        <w:rPr>
          <w:rFonts w:ascii="Times New Roman" w:eastAsia="Times New Roman" w:hAnsi="Times New Roman" w:cs="Times New Roman"/>
          <w:noProof/>
          <w:szCs w:val="22"/>
          <w:lang w:eastAsia="en-GB"/>
        </w:rPr>
        <w:drawing>
          <wp:inline distT="0" distB="0" distL="0" distR="0" wp14:anchorId="4A9E3CDA" wp14:editId="380B49F3">
            <wp:extent cx="4756305" cy="3088640"/>
            <wp:effectExtent l="0" t="0" r="0" b="10160"/>
            <wp:docPr id="20" name="Picture 20"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6812" cy="3101957"/>
                    </a:xfrm>
                    <a:prstGeom prst="rect">
                      <a:avLst/>
                    </a:prstGeom>
                    <a:noFill/>
                    <a:ln>
                      <a:noFill/>
                    </a:ln>
                  </pic:spPr>
                </pic:pic>
              </a:graphicData>
            </a:graphic>
          </wp:inline>
        </w:drawing>
      </w:r>
    </w:p>
    <w:p w14:paraId="29FC6FE2" w14:textId="77777777" w:rsidR="00BC3C7C" w:rsidRDefault="00BC3C7C" w:rsidP="00506F72">
      <w:pPr>
        <w:pStyle w:val="ListParagraph"/>
        <w:ind w:left="500"/>
        <w:rPr>
          <w:rFonts w:ascii="Times New Roman" w:eastAsia="Times New Roman" w:hAnsi="Times New Roman" w:cs="Times New Roman"/>
          <w:szCs w:val="22"/>
        </w:rPr>
      </w:pPr>
    </w:p>
    <w:p w14:paraId="102914D9" w14:textId="20D4F4A2" w:rsidR="00BC3C7C" w:rsidRDefault="00BC3C7C"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5.1.2.2 Growth</w:t>
      </w:r>
    </w:p>
    <w:p w14:paraId="13117C29" w14:textId="5069E71D" w:rsidR="00BC3C7C" w:rsidRDefault="00BC3C7C" w:rsidP="00506F72">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p>
    <w:p w14:paraId="3E885459" w14:textId="74733501" w:rsidR="00A03832" w:rsidRPr="009F6527" w:rsidRDefault="00BC3C7C" w:rsidP="009F6527">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Fro</w:t>
      </w:r>
      <w:r w:rsidR="00B45260">
        <w:rPr>
          <w:rFonts w:ascii="Times New Roman" w:eastAsia="Times New Roman" w:hAnsi="Times New Roman" w:cs="Times New Roman"/>
          <w:sz w:val="22"/>
          <w:szCs w:val="22"/>
        </w:rPr>
        <w:t xml:space="preserve">m meeting with my domain expert, </w:t>
      </w:r>
      <w:r w:rsidR="00A03832">
        <w:rPr>
          <w:rFonts w:ascii="Times New Roman" w:eastAsia="Times New Roman" w:hAnsi="Times New Roman" w:cs="Times New Roman"/>
          <w:sz w:val="22"/>
          <w:szCs w:val="22"/>
        </w:rPr>
        <w:t>Prof</w:t>
      </w:r>
      <w:r w:rsidR="00B45260">
        <w:rPr>
          <w:rFonts w:ascii="Times New Roman" w:eastAsia="Times New Roman" w:hAnsi="Times New Roman" w:cs="Times New Roman"/>
          <w:sz w:val="22"/>
          <w:szCs w:val="22"/>
        </w:rPr>
        <w:t>. Paul Evans</w:t>
      </w:r>
      <w:r w:rsidR="00A03832">
        <w:rPr>
          <w:rFonts w:ascii="Times New Roman" w:eastAsia="Times New Roman" w:hAnsi="Times New Roman" w:cs="Times New Roman"/>
          <w:sz w:val="22"/>
          <w:szCs w:val="22"/>
        </w:rPr>
        <w:t>, it was found that senescent cells can, in some cases, grow up to 10 times their original size in the first two weeks, then stay</w:t>
      </w:r>
      <w:r w:rsidR="009F6527">
        <w:rPr>
          <w:rFonts w:ascii="Times New Roman" w:eastAsia="Times New Roman" w:hAnsi="Times New Roman" w:cs="Times New Roman"/>
          <w:sz w:val="22"/>
          <w:szCs w:val="22"/>
        </w:rPr>
        <w:t>ing</w:t>
      </w:r>
      <w:r w:rsidR="00A03832">
        <w:rPr>
          <w:rFonts w:ascii="Times New Roman" w:eastAsia="Times New Roman" w:hAnsi="Times New Roman" w:cs="Times New Roman"/>
          <w:sz w:val="22"/>
          <w:szCs w:val="22"/>
        </w:rPr>
        <w:t xml:space="preserve"> relatively the same size for the rest of their life. This means they can potentially grow up to 100</w:t>
      </w:r>
      <w:r w:rsidR="00A03832">
        <w:rPr>
          <w:rFonts w:ascii="Times New Roman" w:eastAsia="Times New Roman" w:hAnsi="Times New Roman" w:cs="Times New Roman"/>
          <w:sz w:val="22"/>
          <w:szCs w:val="22"/>
        </w:rPr>
        <w:sym w:font="Symbol" w:char="F06D"/>
      </w:r>
      <w:r w:rsidR="009F6527">
        <w:rPr>
          <w:rFonts w:ascii="Times New Roman" w:eastAsia="Times New Roman" w:hAnsi="Times New Roman" w:cs="Times New Roman"/>
          <w:sz w:val="22"/>
          <w:szCs w:val="22"/>
        </w:rPr>
        <w:t>m in diameter</w:t>
      </w:r>
      <w:r w:rsidR="00A03832">
        <w:rPr>
          <w:rFonts w:ascii="Times New Roman" w:eastAsia="Times New Roman" w:hAnsi="Times New Roman" w:cs="Times New Roman"/>
          <w:sz w:val="22"/>
          <w:szCs w:val="22"/>
        </w:rPr>
        <w:t xml:space="preserve">. </w:t>
      </w:r>
      <w:r w:rsidR="00A03832" w:rsidRPr="009F6527">
        <w:rPr>
          <w:rFonts w:ascii="Times New Roman" w:eastAsia="Times New Roman" w:hAnsi="Times New Roman" w:cs="Times New Roman"/>
          <w:sz w:val="22"/>
          <w:szCs w:val="22"/>
        </w:rPr>
        <w:t>As the senescent cells grow within their first two weeks and each iteration equates to six hours of simulated time, they should reach 100</w:t>
      </w:r>
      <w:r w:rsidR="00A03832">
        <w:sym w:font="Symbol" w:char="F06D"/>
      </w:r>
      <w:r w:rsidR="00A03832" w:rsidRPr="009F6527">
        <w:rPr>
          <w:rFonts w:ascii="Times New Roman" w:eastAsia="Times New Roman" w:hAnsi="Times New Roman" w:cs="Times New Roman"/>
          <w:sz w:val="22"/>
          <w:szCs w:val="22"/>
        </w:rPr>
        <w:t>m</w:t>
      </w:r>
      <w:r w:rsidR="009F6527" w:rsidRPr="009F6527">
        <w:rPr>
          <w:rFonts w:ascii="Times New Roman" w:eastAsia="Times New Roman" w:hAnsi="Times New Roman" w:cs="Times New Roman"/>
          <w:sz w:val="22"/>
          <w:szCs w:val="22"/>
        </w:rPr>
        <w:t xml:space="preserve"> diameter</w:t>
      </w:r>
      <w:r w:rsidR="00A03832" w:rsidRPr="009F6527">
        <w:rPr>
          <w:rFonts w:ascii="Times New Roman" w:eastAsia="Times New Roman" w:hAnsi="Times New Roman" w:cs="Times New Roman"/>
          <w:sz w:val="22"/>
          <w:szCs w:val="22"/>
        </w:rPr>
        <w:t xml:space="preserve"> within 56 iterations. To achieve this the growth function increases the cells </w:t>
      </w:r>
      <w:commentRangeStart w:id="190"/>
      <w:r w:rsidR="00A03832" w:rsidRPr="009F6527">
        <w:rPr>
          <w:rFonts w:ascii="Times New Roman" w:eastAsia="Times New Roman" w:hAnsi="Times New Roman" w:cs="Times New Roman"/>
          <w:sz w:val="22"/>
          <w:szCs w:val="22"/>
        </w:rPr>
        <w:t xml:space="preserve">radius </w:t>
      </w:r>
      <w:commentRangeEnd w:id="190"/>
      <w:r w:rsidR="00A03832">
        <w:rPr>
          <w:rStyle w:val="CommentReference"/>
          <w:rFonts w:ascii="Times New Roman" w:hAnsi="Times New Roman" w:cs="Times New Roman"/>
          <w:lang w:eastAsia="en-GB"/>
        </w:rPr>
        <w:commentReference w:id="190"/>
      </w:r>
      <w:r w:rsidR="00A03832" w:rsidRPr="009F6527">
        <w:rPr>
          <w:rFonts w:ascii="Times New Roman" w:eastAsia="Times New Roman" w:hAnsi="Times New Roman" w:cs="Times New Roman"/>
          <w:sz w:val="22"/>
          <w:szCs w:val="22"/>
        </w:rPr>
        <w:t>by 0.8</w:t>
      </w:r>
      <w:r w:rsidR="00A03832">
        <w:sym w:font="Symbol" w:char="F06D"/>
      </w:r>
      <w:r w:rsidR="00A03832" w:rsidRPr="009F6527">
        <w:rPr>
          <w:rFonts w:ascii="Times New Roman" w:eastAsia="Times New Roman" w:hAnsi="Times New Roman" w:cs="Times New Roman"/>
          <w:sz w:val="22"/>
          <w:szCs w:val="22"/>
        </w:rPr>
        <w:t>m each iteration. However, this on its own has no prevention for the cell to increase over 100</w:t>
      </w:r>
      <w:r w:rsidR="00A03832">
        <w:sym w:font="Symbol" w:char="F06D"/>
      </w:r>
      <w:r w:rsidR="00A03832" w:rsidRPr="009F6527">
        <w:rPr>
          <w:rFonts w:ascii="Times New Roman" w:eastAsia="Times New Roman" w:hAnsi="Times New Roman" w:cs="Times New Roman"/>
          <w:sz w:val="22"/>
          <w:szCs w:val="22"/>
        </w:rPr>
        <w:t>m. To control this a condition is used to ensure only cells that are smaller than 100</w:t>
      </w:r>
      <w:r w:rsidR="00A03832">
        <w:sym w:font="Symbol" w:char="F06D"/>
      </w:r>
      <w:r w:rsidR="00A03832" w:rsidRPr="009F6527">
        <w:rPr>
          <w:rFonts w:ascii="Times New Roman" w:eastAsia="Times New Roman" w:hAnsi="Times New Roman" w:cs="Times New Roman"/>
          <w:sz w:val="22"/>
          <w:szCs w:val="22"/>
        </w:rPr>
        <w:t>m diameter have their radius increased.</w:t>
      </w:r>
    </w:p>
    <w:p w14:paraId="35292655" w14:textId="31F48DEB" w:rsidR="00A03832" w:rsidRDefault="00F715E2" w:rsidP="001F5DAD">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w:t>
      </w:r>
      <w:r w:rsidR="004F3D6F">
        <w:rPr>
          <w:rFonts w:ascii="Times New Roman" w:eastAsia="Times New Roman" w:hAnsi="Times New Roman" w:cs="Times New Roman"/>
          <w:sz w:val="22"/>
          <w:szCs w:val="22"/>
        </w:rPr>
        <w:t xml:space="preserve">function also increases the age of the cell by 1 each iteration to </w:t>
      </w:r>
      <w:r w:rsidR="000D1E2A">
        <w:rPr>
          <w:rFonts w:ascii="Times New Roman" w:eastAsia="Times New Roman" w:hAnsi="Times New Roman" w:cs="Times New Roman"/>
          <w:sz w:val="22"/>
          <w:szCs w:val="22"/>
        </w:rPr>
        <w:t>account for older cells dying out</w:t>
      </w:r>
      <w:r w:rsidR="001F5DAD">
        <w:rPr>
          <w:rFonts w:ascii="Times New Roman" w:eastAsia="Times New Roman" w:hAnsi="Times New Roman" w:cs="Times New Roman"/>
          <w:sz w:val="22"/>
          <w:szCs w:val="22"/>
        </w:rPr>
        <w:t>.</w:t>
      </w:r>
    </w:p>
    <w:p w14:paraId="1D7DA82A" w14:textId="77777777" w:rsidR="001F5DAD" w:rsidRDefault="001F5DAD" w:rsidP="001F5DAD">
      <w:pPr>
        <w:pStyle w:val="ListParagraph"/>
        <w:ind w:left="1440"/>
        <w:rPr>
          <w:rFonts w:ascii="Times New Roman" w:eastAsia="Times New Roman" w:hAnsi="Times New Roman" w:cs="Times New Roman"/>
          <w:sz w:val="22"/>
          <w:szCs w:val="22"/>
        </w:rPr>
      </w:pPr>
    </w:p>
    <w:p w14:paraId="78A912CB" w14:textId="70F1352A" w:rsidR="001F5DAD" w:rsidRPr="00BC3C7C" w:rsidRDefault="001D5F8D" w:rsidP="001F5DAD">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lastRenderedPageBreak/>
        <w:drawing>
          <wp:inline distT="0" distB="0" distL="0" distR="0" wp14:anchorId="2DADB498" wp14:editId="08141773">
            <wp:extent cx="4895320" cy="2111664"/>
            <wp:effectExtent l="0" t="0" r="6985" b="0"/>
            <wp:docPr id="18" name="Picture 18"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3372" cy="2123765"/>
                    </a:xfrm>
                    <a:prstGeom prst="rect">
                      <a:avLst/>
                    </a:prstGeom>
                    <a:noFill/>
                    <a:ln>
                      <a:noFill/>
                    </a:ln>
                  </pic:spPr>
                </pic:pic>
              </a:graphicData>
            </a:graphic>
          </wp:inline>
        </w:drawing>
      </w:r>
    </w:p>
    <w:p w14:paraId="57BB8854" w14:textId="77777777" w:rsidR="00BC3C7C" w:rsidRDefault="00BC3C7C" w:rsidP="00506F72">
      <w:pPr>
        <w:pStyle w:val="ListParagraph"/>
        <w:ind w:left="500"/>
        <w:rPr>
          <w:rFonts w:ascii="Times New Roman" w:eastAsia="Times New Roman" w:hAnsi="Times New Roman" w:cs="Times New Roman"/>
          <w:szCs w:val="22"/>
        </w:rPr>
      </w:pPr>
    </w:p>
    <w:p w14:paraId="0126C0BE" w14:textId="46BCE575" w:rsidR="00BC3C7C" w:rsidRDefault="00BC3C7C"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5.1.2.3 Apoptosis</w:t>
      </w:r>
    </w:p>
    <w:p w14:paraId="3D97AFF9" w14:textId="08D5744D" w:rsidR="001F35DE" w:rsidRDefault="001F35DE"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p>
    <w:p w14:paraId="3D802AFD" w14:textId="32E0AA47" w:rsidR="00105FCF" w:rsidRDefault="001F35DE" w:rsidP="001F35DE">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When senescent cells have lived for three years, stage = 4380, they </w:t>
      </w:r>
      <w:r w:rsidR="001A1BE5">
        <w:rPr>
          <w:rFonts w:ascii="Times New Roman" w:eastAsia="Times New Roman" w:hAnsi="Times New Roman" w:cs="Times New Roman"/>
          <w:sz w:val="22"/>
          <w:szCs w:val="22"/>
        </w:rPr>
        <w:t>are removed from the simulation</w:t>
      </w:r>
      <w:r>
        <w:rPr>
          <w:rFonts w:ascii="Times New Roman" w:eastAsia="Times New Roman" w:hAnsi="Times New Roman" w:cs="Times New Roman"/>
          <w:sz w:val="22"/>
          <w:szCs w:val="22"/>
        </w:rPr>
        <w:t>.</w:t>
      </w:r>
    </w:p>
    <w:p w14:paraId="6B34EABE" w14:textId="77777777" w:rsidR="00105FCF" w:rsidRDefault="00105FCF" w:rsidP="001F35DE">
      <w:pPr>
        <w:pStyle w:val="ListParagraph"/>
        <w:ind w:left="1440"/>
        <w:rPr>
          <w:rFonts w:ascii="Times New Roman" w:eastAsia="Times New Roman" w:hAnsi="Times New Roman" w:cs="Times New Roman"/>
          <w:sz w:val="22"/>
          <w:szCs w:val="22"/>
        </w:rPr>
      </w:pPr>
    </w:p>
    <w:p w14:paraId="38BB69C5" w14:textId="78FDFFD4" w:rsidR="001F35DE" w:rsidRDefault="00105FCF" w:rsidP="001F35DE">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5894913E" wp14:editId="252F317F">
            <wp:extent cx="3509645" cy="637540"/>
            <wp:effectExtent l="0" t="0" r="0" b="0"/>
            <wp:docPr id="21" name="Picture 21" descr="code_images/senescent_apop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_images/senescent_apoptos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9645" cy="637540"/>
                    </a:xfrm>
                    <a:prstGeom prst="rect">
                      <a:avLst/>
                    </a:prstGeom>
                    <a:noFill/>
                    <a:ln>
                      <a:noFill/>
                    </a:ln>
                  </pic:spPr>
                </pic:pic>
              </a:graphicData>
            </a:graphic>
          </wp:inline>
        </w:drawing>
      </w:r>
    </w:p>
    <w:p w14:paraId="659465C7" w14:textId="77777777" w:rsidR="001C7A82" w:rsidRDefault="001C7A82" w:rsidP="001F35DE">
      <w:pPr>
        <w:pStyle w:val="ListParagraph"/>
        <w:ind w:left="1440"/>
        <w:rPr>
          <w:rFonts w:ascii="Times New Roman" w:eastAsia="Times New Roman" w:hAnsi="Times New Roman" w:cs="Times New Roman"/>
          <w:sz w:val="22"/>
          <w:szCs w:val="22"/>
        </w:rPr>
      </w:pPr>
    </w:p>
    <w:p w14:paraId="0911702B" w14:textId="42C646E9" w:rsidR="001C7A82" w:rsidRDefault="001C7A82"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 xml:space="preserve">5.1.3 </w:t>
      </w:r>
      <w:r w:rsidR="00F30C9C">
        <w:rPr>
          <w:rFonts w:ascii="Times New Roman" w:eastAsia="Times New Roman" w:hAnsi="Times New Roman" w:cs="Times New Roman"/>
          <w:szCs w:val="22"/>
        </w:rPr>
        <w:t>Quiescent Agent</w:t>
      </w:r>
    </w:p>
    <w:p w14:paraId="41FAE3DA" w14:textId="77777777" w:rsidR="001C7A82" w:rsidRDefault="001C7A82" w:rsidP="001C7A82">
      <w:pPr>
        <w:pStyle w:val="ListParagraph"/>
        <w:ind w:left="500"/>
        <w:rPr>
          <w:rFonts w:ascii="Times New Roman" w:eastAsia="Times New Roman" w:hAnsi="Times New Roman" w:cs="Times New Roman"/>
          <w:szCs w:val="22"/>
        </w:rPr>
      </w:pPr>
    </w:p>
    <w:p w14:paraId="20B7D924" w14:textId="26C90AC9" w:rsidR="001C7A82" w:rsidRDefault="001C7A82"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5.1.3.1 Class Overview</w:t>
      </w:r>
    </w:p>
    <w:p w14:paraId="7106A3DB" w14:textId="69F2BCBC" w:rsidR="001C7A82" w:rsidRDefault="00324600"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p>
    <w:p w14:paraId="418B7C52" w14:textId="5A262283" w:rsidR="000C6E68" w:rsidRDefault="000C6E68" w:rsidP="000C6E6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quiescent agent is a subclass of the general cell allowing different parameters to the senescent and proliferating agents. As proliferating cells </w:t>
      </w:r>
      <w:r w:rsidR="0086510E">
        <w:rPr>
          <w:rFonts w:ascii="Times New Roman" w:eastAsia="Times New Roman" w:hAnsi="Times New Roman" w:cs="Times New Roman"/>
          <w:sz w:val="22"/>
          <w:szCs w:val="22"/>
        </w:rPr>
        <w:t xml:space="preserve">change state </w:t>
      </w:r>
      <w:r>
        <w:rPr>
          <w:rFonts w:ascii="Times New Roman" w:eastAsia="Times New Roman" w:hAnsi="Times New Roman" w:cs="Times New Roman"/>
          <w:sz w:val="22"/>
          <w:szCs w:val="22"/>
        </w:rPr>
        <w:t xml:space="preserve">to quiescent cells and the smallest a </w:t>
      </w:r>
      <w:r w:rsidR="0086510E">
        <w:rPr>
          <w:rFonts w:ascii="Times New Roman" w:eastAsia="Times New Roman" w:hAnsi="Times New Roman" w:cs="Times New Roman"/>
          <w:sz w:val="22"/>
          <w:szCs w:val="22"/>
        </w:rPr>
        <w:t>proliferating cell</w:t>
      </w:r>
      <w:r>
        <w:rPr>
          <w:rFonts w:ascii="Times New Roman" w:eastAsia="Times New Roman" w:hAnsi="Times New Roman" w:cs="Times New Roman"/>
          <w:sz w:val="22"/>
          <w:szCs w:val="22"/>
        </w:rPr>
        <w:t xml:space="preserve"> can be is 4.9</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in radius, the same is true for the QC. </w:t>
      </w:r>
    </w:p>
    <w:p w14:paraId="33C47D65" w14:textId="14EB6079" w:rsidR="000C6E68" w:rsidRDefault="000C6E68" w:rsidP="000C6E68">
      <w:pPr>
        <w:pStyle w:val="ListParagraph"/>
        <w:ind w:left="1440"/>
        <w:rPr>
          <w:rFonts w:ascii="Times New Roman" w:eastAsia="Times New Roman" w:hAnsi="Times New Roman" w:cs="Times New Roman"/>
          <w:szCs w:val="22"/>
        </w:rPr>
      </w:pPr>
      <w:r>
        <w:rPr>
          <w:rFonts w:ascii="Times New Roman" w:eastAsia="Times New Roman" w:hAnsi="Times New Roman" w:cs="Times New Roman"/>
          <w:sz w:val="22"/>
          <w:szCs w:val="22"/>
        </w:rPr>
        <w:t xml:space="preserve">Quiescent cells occur when proliferation is no longer </w:t>
      </w:r>
      <w:r w:rsidR="00D06D15">
        <w:rPr>
          <w:rFonts w:ascii="Times New Roman" w:eastAsia="Times New Roman" w:hAnsi="Times New Roman" w:cs="Times New Roman"/>
          <w:sz w:val="22"/>
          <w:szCs w:val="22"/>
        </w:rPr>
        <w:t>required</w:t>
      </w:r>
      <w:r>
        <w:rPr>
          <w:rFonts w:ascii="Times New Roman" w:eastAsia="Times New Roman" w:hAnsi="Times New Roman" w:cs="Times New Roman"/>
          <w:sz w:val="22"/>
          <w:szCs w:val="22"/>
        </w:rPr>
        <w:t xml:space="preserve">, generally when a monolayer has been formed, for this reason the agents have been </w:t>
      </w:r>
      <w:r w:rsidR="00E20175">
        <w:rPr>
          <w:rFonts w:ascii="Times New Roman" w:eastAsia="Times New Roman" w:hAnsi="Times New Roman" w:cs="Times New Roman"/>
          <w:sz w:val="22"/>
          <w:szCs w:val="22"/>
        </w:rPr>
        <w:t>assumed</w:t>
      </w:r>
      <w:r>
        <w:rPr>
          <w:rFonts w:ascii="Times New Roman" w:eastAsia="Times New Roman" w:hAnsi="Times New Roman" w:cs="Times New Roman"/>
          <w:sz w:val="22"/>
          <w:szCs w:val="22"/>
        </w:rPr>
        <w:t xml:space="preserve"> to have a speed of 0 and so they don’t actively migrate in the simulation.</w:t>
      </w:r>
      <w:r>
        <w:rPr>
          <w:rFonts w:ascii="Times New Roman" w:eastAsia="Times New Roman" w:hAnsi="Times New Roman" w:cs="Times New Roman"/>
          <w:szCs w:val="22"/>
        </w:rPr>
        <w:t xml:space="preserve"> </w:t>
      </w:r>
    </w:p>
    <w:p w14:paraId="64AF0BC1" w14:textId="62748974" w:rsidR="00312CE0" w:rsidRDefault="000C6E68"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It has been theorised here that</w:t>
      </w:r>
      <w:r>
        <w:rPr>
          <w:rFonts w:ascii="Times New Roman" w:eastAsia="Times New Roman" w:hAnsi="Times New Roman" w:cs="Times New Roman"/>
          <w:sz w:val="22"/>
          <w:szCs w:val="22"/>
        </w:rPr>
        <w:t xml:space="preserve"> QCs live for around two months before turning senescent. However, the simulation </w:t>
      </w:r>
      <w:r w:rsidR="009A64BE">
        <w:rPr>
          <w:rFonts w:ascii="Times New Roman" w:eastAsia="Times New Roman" w:hAnsi="Times New Roman" w:cs="Times New Roman"/>
          <w:sz w:val="22"/>
          <w:szCs w:val="22"/>
        </w:rPr>
        <w:t>usually isn’t</w:t>
      </w:r>
      <w:r>
        <w:rPr>
          <w:rFonts w:ascii="Times New Roman" w:eastAsia="Times New Roman" w:hAnsi="Times New Roman" w:cs="Times New Roman"/>
          <w:sz w:val="22"/>
          <w:szCs w:val="22"/>
        </w:rPr>
        <w:t xml:space="preserve"> run for this </w:t>
      </w:r>
      <w:r w:rsidR="009A64BE">
        <w:rPr>
          <w:rFonts w:ascii="Times New Roman" w:eastAsia="Times New Roman" w:hAnsi="Times New Roman" w:cs="Times New Roman"/>
          <w:sz w:val="22"/>
          <w:szCs w:val="22"/>
        </w:rPr>
        <w:t>long</w:t>
      </w:r>
      <w:r>
        <w:rPr>
          <w:rFonts w:ascii="Times New Roman" w:eastAsia="Times New Roman" w:hAnsi="Times New Roman" w:cs="Times New Roman"/>
          <w:sz w:val="22"/>
          <w:szCs w:val="22"/>
        </w:rPr>
        <w:t xml:space="preserve"> </w:t>
      </w:r>
      <w:r w:rsidR="009A64BE">
        <w:rPr>
          <w:rFonts w:ascii="Times New Roman" w:eastAsia="Times New Roman" w:hAnsi="Times New Roman" w:cs="Times New Roman"/>
          <w:sz w:val="22"/>
          <w:szCs w:val="22"/>
        </w:rPr>
        <w:t>and new QCs are created</w:t>
      </w:r>
      <w:r w:rsidR="009B03B5">
        <w:rPr>
          <w:rFonts w:ascii="Times New Roman" w:eastAsia="Times New Roman" w:hAnsi="Times New Roman" w:cs="Times New Roman"/>
          <w:sz w:val="22"/>
          <w:szCs w:val="22"/>
        </w:rPr>
        <w:t xml:space="preserve"> with a stage of 1, therefore quiescent cells turning into</w:t>
      </w:r>
      <w:r w:rsidR="009A64BE">
        <w:rPr>
          <w:rFonts w:ascii="Times New Roman" w:eastAsia="Times New Roman" w:hAnsi="Times New Roman" w:cs="Times New Roman"/>
          <w:sz w:val="22"/>
          <w:szCs w:val="22"/>
        </w:rPr>
        <w:t xml:space="preserve"> senescent cells will rarely be seen.</w:t>
      </w:r>
      <w:r w:rsidRPr="000C6E68">
        <w:rPr>
          <w:rFonts w:ascii="Times New Roman" w:eastAsia="Times New Roman" w:hAnsi="Times New Roman" w:cs="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lastRenderedPageBreak/>
        <w:drawing>
          <wp:inline distT="0" distB="0" distL="0" distR="0" wp14:anchorId="67DA84A3" wp14:editId="0BDFD051">
            <wp:extent cx="5732780" cy="3001010"/>
            <wp:effectExtent l="0" t="0" r="7620" b="0"/>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001010"/>
                    </a:xfrm>
                    <a:prstGeom prst="rect">
                      <a:avLst/>
                    </a:prstGeom>
                    <a:noFill/>
                    <a:ln>
                      <a:noFill/>
                    </a:ln>
                  </pic:spPr>
                </pic:pic>
              </a:graphicData>
            </a:graphic>
          </wp:inline>
        </w:drawing>
      </w:r>
    </w:p>
    <w:p w14:paraId="203F63AC" w14:textId="77777777" w:rsidR="00324600" w:rsidRDefault="00324600" w:rsidP="001C7A82">
      <w:pPr>
        <w:pStyle w:val="ListParagraph"/>
        <w:ind w:left="500"/>
        <w:rPr>
          <w:rFonts w:ascii="Times New Roman" w:eastAsia="Times New Roman" w:hAnsi="Times New Roman" w:cs="Times New Roman"/>
          <w:szCs w:val="22"/>
        </w:rPr>
      </w:pPr>
    </w:p>
    <w:p w14:paraId="1F6443E9" w14:textId="123022EB" w:rsidR="00D3210E" w:rsidRDefault="001C7A82" w:rsidP="00D3210E">
      <w:pPr>
        <w:ind w:firstLine="720"/>
        <w:rPr>
          <w:rFonts w:eastAsia="Times New Roman"/>
          <w:szCs w:val="22"/>
        </w:rPr>
      </w:pPr>
      <w:r w:rsidRPr="00B55F8C">
        <w:rPr>
          <w:rFonts w:eastAsia="Times New Roman"/>
          <w:szCs w:val="22"/>
        </w:rPr>
        <w:t>5.1.3.2 Senescence</w:t>
      </w:r>
    </w:p>
    <w:p w14:paraId="09AF8F2C" w14:textId="73804B24" w:rsidR="001C7A82" w:rsidRPr="00B55F8C" w:rsidRDefault="00B55F8C" w:rsidP="00D3210E">
      <w:pPr>
        <w:ind w:left="1440"/>
        <w:rPr>
          <w:rFonts w:eastAsia="Times New Roman"/>
          <w:sz w:val="22"/>
          <w:szCs w:val="22"/>
        </w:rPr>
      </w:pPr>
      <w:r w:rsidRPr="00B55F8C">
        <w:rPr>
          <w:rFonts w:eastAsia="Times New Roman"/>
          <w:szCs w:val="22"/>
        </w:rPr>
        <w:br/>
      </w: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77777777" w:rsidR="00AD61BD" w:rsidRDefault="00AD61BD" w:rsidP="001C7A82">
      <w:pPr>
        <w:pStyle w:val="ListParagraph"/>
        <w:ind w:left="500"/>
        <w:rPr>
          <w:rFonts w:ascii="Times New Roman" w:eastAsia="Times New Roman" w:hAnsi="Times New Roman" w:cs="Times New Roman"/>
          <w:szCs w:val="22"/>
        </w:rPr>
      </w:pPr>
    </w:p>
    <w:p w14:paraId="54C51A67" w14:textId="4EB2E23D" w:rsidR="001C7A82" w:rsidRPr="001C7A82" w:rsidRDefault="001C7A82"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5.1.3.3 Proliferating</w:t>
      </w:r>
    </w:p>
    <w:p w14:paraId="408F13A0" w14:textId="77777777" w:rsidR="00B55F8C" w:rsidRDefault="00B55F8C" w:rsidP="00B55F8C">
      <w:pPr>
        <w:rPr>
          <w:rFonts w:asciiTheme="minorHAnsi" w:eastAsia="Times New Roman" w:hAnsiTheme="minorHAnsi" w:cstheme="minorBidi"/>
          <w:sz w:val="22"/>
          <w:szCs w:val="22"/>
          <w:lang w:eastAsia="en-US"/>
        </w:rPr>
      </w:pPr>
    </w:p>
    <w:p w14:paraId="4BF0BFC2" w14:textId="495EEC72" w:rsidR="00B55F8C" w:rsidRPr="00B55F8C" w:rsidRDefault="00B55F8C" w:rsidP="009B32B4">
      <w:pPr>
        <w:ind w:left="1440"/>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Pr>
          <w:rFonts w:eastAsia="Times New Roman"/>
          <w:sz w:val="22"/>
          <w:szCs w:val="22"/>
          <w:lang w:eastAsia="en-US"/>
        </w:rPr>
        <w:t xml:space="preserve">2.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lastRenderedPageBreak/>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77777777" w:rsidR="00F30C9C" w:rsidRDefault="00F30C9C" w:rsidP="00B55F8C">
      <w:pPr>
        <w:rPr>
          <w:rFonts w:eastAsia="Times New Roman"/>
          <w:sz w:val="22"/>
          <w:szCs w:val="22"/>
        </w:rPr>
      </w:pPr>
    </w:p>
    <w:p w14:paraId="212AD961" w14:textId="1B4B97F7" w:rsidR="00F30C9C" w:rsidRDefault="00F30C9C" w:rsidP="00F30C9C">
      <w:pPr>
        <w:rPr>
          <w:rFonts w:eastAsia="Times New Roman"/>
          <w:szCs w:val="22"/>
        </w:rPr>
      </w:pPr>
      <w:r>
        <w:rPr>
          <w:rFonts w:eastAsia="Times New Roman"/>
          <w:szCs w:val="22"/>
        </w:rPr>
        <w:t>5.1.4 Proliferating Agent</w:t>
      </w:r>
    </w:p>
    <w:p w14:paraId="4B9B2E4A" w14:textId="77777777" w:rsidR="00F30C9C" w:rsidRDefault="00F30C9C" w:rsidP="00F30C9C">
      <w:pPr>
        <w:rPr>
          <w:rFonts w:eastAsia="Times New Roman"/>
          <w:szCs w:val="22"/>
        </w:rPr>
      </w:pPr>
    </w:p>
    <w:p w14:paraId="3E11925B" w14:textId="0EEB818A" w:rsidR="00F30C9C" w:rsidRDefault="00F30C9C" w:rsidP="00F30C9C">
      <w:pPr>
        <w:rPr>
          <w:rFonts w:eastAsia="Times New Roman"/>
          <w:szCs w:val="22"/>
        </w:rPr>
      </w:pPr>
      <w:r>
        <w:rPr>
          <w:rFonts w:eastAsia="Times New Roman"/>
          <w:szCs w:val="22"/>
        </w:rPr>
        <w:tab/>
        <w:t>5.1.4.1 Class Overview</w:t>
      </w:r>
    </w:p>
    <w:p w14:paraId="60EA07B7" w14:textId="77777777" w:rsidR="005815B8" w:rsidRDefault="005815B8" w:rsidP="00F30C9C">
      <w:pPr>
        <w:rPr>
          <w:rFonts w:eastAsia="Times New Roman"/>
          <w:szCs w:val="22"/>
        </w:rPr>
      </w:pPr>
    </w:p>
    <w:p w14:paraId="0D36D119" w14:textId="0C8E55C7" w:rsidR="005815B8" w:rsidRDefault="005815B8" w:rsidP="00B94A22">
      <w:pPr>
        <w:ind w:left="1440"/>
        <w:rPr>
          <w:rFonts w:eastAsia="Times New Roman"/>
          <w:sz w:val="22"/>
          <w:szCs w:val="22"/>
        </w:rPr>
      </w:pPr>
      <w:r>
        <w:rPr>
          <w:rFonts w:eastAsia="Times New Roman"/>
          <w:sz w:val="22"/>
          <w:szCs w:val="22"/>
        </w:rPr>
        <w:t xml:space="preserve">The Proliferating Cell (PC) will be the most prevalent agent as it the source agent as seen in Figure 4.2.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B94A22">
      <w:pPr>
        <w:ind w:left="1440"/>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2EA7EE29" w14:textId="32BBD88E" w:rsidR="00475A21" w:rsidRDefault="00475A21" w:rsidP="00B94A22">
      <w:pPr>
        <w:ind w:left="1440"/>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This is tracked by assigning a stage to each PC with G1 = 1, S = 2, G2 = 3, and M = 4.</w:t>
      </w:r>
    </w:p>
    <w:p w14:paraId="0B54EF76" w14:textId="69A11B4A" w:rsidR="00475A21" w:rsidRDefault="00475A21" w:rsidP="00B94A22">
      <w:pPr>
        <w:ind w:left="1440"/>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2080F95F" w14:textId="4440AE44" w:rsidR="00F30C9C" w:rsidRDefault="00B21C05" w:rsidP="00F30C9C">
      <w:pPr>
        <w:rPr>
          <w:rFonts w:eastAsia="Times New Roman"/>
          <w:szCs w:val="22"/>
        </w:rPr>
      </w:pPr>
      <w:r>
        <w:rPr>
          <w:rFonts w:eastAsia="Times New Roman"/>
          <w:noProof/>
          <w:szCs w:val="22"/>
        </w:rPr>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7BD53E4E" w14:textId="1DA621CB" w:rsidR="00F30C9C" w:rsidRDefault="005815B8" w:rsidP="005815B8">
      <w:pPr>
        <w:ind w:left="720"/>
        <w:rPr>
          <w:rFonts w:eastAsia="Times New Roman"/>
          <w:szCs w:val="22"/>
        </w:rPr>
      </w:pPr>
      <w:r>
        <w:rPr>
          <w:rFonts w:eastAsia="Times New Roman"/>
          <w:szCs w:val="22"/>
        </w:rPr>
        <w:lastRenderedPageBreak/>
        <w:br/>
      </w:r>
      <w:r w:rsidR="00F30C9C">
        <w:rPr>
          <w:rFonts w:eastAsia="Times New Roman"/>
          <w:szCs w:val="22"/>
        </w:rPr>
        <w:t>5.1.4.2 Senescence</w:t>
      </w:r>
      <w:r>
        <w:rPr>
          <w:rFonts w:eastAsia="Times New Roman"/>
          <w:szCs w:val="22"/>
        </w:rPr>
        <w:br/>
      </w:r>
    </w:p>
    <w:p w14:paraId="20179CE9" w14:textId="53978F60" w:rsidR="00072823" w:rsidRPr="00072823" w:rsidRDefault="005D3958" w:rsidP="00F62F80">
      <w:pPr>
        <w:ind w:left="1440"/>
        <w:rPr>
          <w:rFonts w:eastAsia="Times New Roman"/>
          <w:sz w:val="22"/>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77777777" w:rsidR="007A4D60" w:rsidRDefault="007A4D60" w:rsidP="00F30C9C">
      <w:pPr>
        <w:rPr>
          <w:rFonts w:eastAsia="Times New Roman"/>
          <w:szCs w:val="22"/>
        </w:rPr>
      </w:pPr>
    </w:p>
    <w:p w14:paraId="028505C0" w14:textId="6F59ACD8" w:rsidR="00F30C9C" w:rsidRDefault="00F30C9C" w:rsidP="00F30C9C">
      <w:pPr>
        <w:rPr>
          <w:rFonts w:eastAsia="Times New Roman"/>
          <w:szCs w:val="22"/>
        </w:rPr>
      </w:pPr>
      <w:r>
        <w:rPr>
          <w:rFonts w:eastAsia="Times New Roman"/>
          <w:szCs w:val="22"/>
        </w:rPr>
        <w:tab/>
        <w:t>5.1.4.3 Quiescence</w:t>
      </w:r>
    </w:p>
    <w:p w14:paraId="2EAFB08C" w14:textId="77777777" w:rsidR="007A4D60" w:rsidRDefault="007A4D60" w:rsidP="00F30C9C">
      <w:pPr>
        <w:rPr>
          <w:rFonts w:eastAsia="Times New Roman"/>
          <w:szCs w:val="22"/>
        </w:rPr>
      </w:pPr>
    </w:p>
    <w:p w14:paraId="0355407E" w14:textId="07C616AB" w:rsidR="007929F6" w:rsidRDefault="007929F6" w:rsidP="003204DD">
      <w:pPr>
        <w:ind w:left="1440"/>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neighbours each cell had and would therefore be computationally wasteful to recalculate this. As shown </w:t>
      </w:r>
      <w:r w:rsidR="00AF51F1">
        <w:rPr>
          <w:rFonts w:eastAsia="Times New Roman"/>
          <w:sz w:val="22"/>
          <w:szCs w:val="22"/>
        </w:rPr>
        <w:t>in f</w:t>
      </w:r>
      <w:r w:rsidR="007B6C13">
        <w:rPr>
          <w:rFonts w:eastAsia="Times New Roman"/>
          <w:sz w:val="22"/>
          <w:szCs w:val="22"/>
        </w:rPr>
        <w:t xml:space="preserve">igure </w:t>
      </w:r>
      <w:r w:rsidR="007B6C13" w:rsidRPr="00990A7A">
        <w:rPr>
          <w:rFonts w:eastAsia="Times New Roman"/>
          <w:color w:val="FF0000"/>
          <w:sz w:val="22"/>
          <w:szCs w:val="22"/>
        </w:rPr>
        <w:t xml:space="preserve">5.X </w:t>
      </w:r>
      <w:r w:rsidR="007B6C13">
        <w:rPr>
          <w:rFonts w:eastAsia="Times New Roman"/>
          <w:sz w:val="22"/>
          <w:szCs w:val="22"/>
        </w:rPr>
        <w:t>the number of neighbours required for a proliferating cell to turn quiescent is 4. This was determined by running several simulations at varying values to visually see how well a confluence formed. Too low a threshold and cells would turn quiescent even with space to proliferate and a higher value caused certain cells to be surrounded but not turn quiescent. The proliferative agent turns quiescent</w:t>
      </w:r>
      <w:r>
        <w:rPr>
          <w:rFonts w:eastAsia="Times New Roman"/>
          <w:sz w:val="22"/>
          <w:szCs w:val="22"/>
        </w:rPr>
        <w:t xml:space="preserve"> by removing the current PC from the simulation and creating a new QC agent in its place with the same: turnover, radius, and area</w:t>
      </w:r>
      <w:r w:rsidR="00AF51F1">
        <w:rPr>
          <w:rFonts w:eastAsia="Times New Roman"/>
          <w:sz w:val="22"/>
          <w:szCs w:val="22"/>
        </w:rPr>
        <w:t xml:space="preserve"> as seen in f</w:t>
      </w:r>
      <w:r w:rsidR="007B6C13">
        <w:rPr>
          <w:rFonts w:eastAsia="Times New Roman"/>
          <w:sz w:val="22"/>
          <w:szCs w:val="22"/>
        </w:rPr>
        <w:t xml:space="preserve">igure </w:t>
      </w:r>
      <w:r w:rsidR="007B6C13" w:rsidRPr="00990A7A">
        <w:rPr>
          <w:rFonts w:eastAsia="Times New Roman"/>
          <w:color w:val="FF0000"/>
          <w:sz w:val="22"/>
          <w:szCs w:val="22"/>
        </w:rPr>
        <w:t>5.X</w:t>
      </w:r>
      <w:r>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45FA9AFB" w:rsidR="00B45E27" w:rsidRDefault="00B45E27" w:rsidP="00B45E27">
      <w:pPr>
        <w:rPr>
          <w:rFonts w:eastAsia="Times New Roman"/>
          <w:sz w:val="22"/>
          <w:szCs w:val="22"/>
        </w:rPr>
      </w:pPr>
      <w:r>
        <w:rPr>
          <w:rFonts w:eastAsia="Times New Roman"/>
          <w:sz w:val="22"/>
          <w:szCs w:val="22"/>
        </w:rPr>
        <w:t xml:space="preserve">Figure </w:t>
      </w:r>
      <w:r w:rsidRPr="00990A7A">
        <w:rPr>
          <w:rFonts w:eastAsia="Times New Roman"/>
          <w:color w:val="FF0000"/>
          <w:sz w:val="22"/>
          <w:szCs w:val="22"/>
        </w:rPr>
        <w:t>5.X</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lastRenderedPageBreak/>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761DC078" w:rsidR="00FD38AB" w:rsidRPr="00FD38AB" w:rsidRDefault="00FD38AB" w:rsidP="00F30C9C">
      <w:pPr>
        <w:rPr>
          <w:rFonts w:eastAsia="Times New Roman"/>
          <w:sz w:val="22"/>
          <w:szCs w:val="22"/>
        </w:rPr>
      </w:pPr>
      <w:r>
        <w:rPr>
          <w:rFonts w:eastAsia="Times New Roman"/>
          <w:sz w:val="22"/>
          <w:szCs w:val="22"/>
        </w:rPr>
        <w:t>Figure 5.X Proliferating agent turning quiescent.</w:t>
      </w:r>
    </w:p>
    <w:p w14:paraId="0E5D31E3" w14:textId="77777777" w:rsidR="007A4D60" w:rsidRDefault="007A4D60" w:rsidP="00F30C9C">
      <w:pPr>
        <w:rPr>
          <w:rFonts w:eastAsia="Times New Roman"/>
          <w:szCs w:val="22"/>
        </w:rPr>
      </w:pPr>
    </w:p>
    <w:p w14:paraId="71F0165C" w14:textId="7F065944" w:rsidR="00F30C9C" w:rsidRDefault="00F30C9C" w:rsidP="00F30C9C">
      <w:pPr>
        <w:rPr>
          <w:rFonts w:eastAsia="Times New Roman"/>
          <w:szCs w:val="22"/>
        </w:rPr>
      </w:pPr>
      <w:r>
        <w:rPr>
          <w:rFonts w:eastAsia="Times New Roman"/>
          <w:szCs w:val="22"/>
        </w:rPr>
        <w:tab/>
        <w:t>5.1.4.4 Growth</w:t>
      </w:r>
    </w:p>
    <w:p w14:paraId="682C247F" w14:textId="77777777" w:rsidR="007A4D60" w:rsidRDefault="007A4D60" w:rsidP="00F30C9C">
      <w:pPr>
        <w:rPr>
          <w:rFonts w:eastAsia="Times New Roman"/>
          <w:szCs w:val="22"/>
        </w:rPr>
      </w:pPr>
    </w:p>
    <w:p w14:paraId="039D4B18" w14:textId="5AFFB800" w:rsidR="00B03A59" w:rsidRPr="00596BA0" w:rsidRDefault="00596BA0" w:rsidP="00F74046">
      <w:pPr>
        <w:ind w:left="1440"/>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77777777" w:rsidR="007A4D60" w:rsidRDefault="007A4D60" w:rsidP="00F30C9C">
      <w:pPr>
        <w:rPr>
          <w:rFonts w:eastAsia="Times New Roman"/>
          <w:szCs w:val="22"/>
        </w:rPr>
      </w:pPr>
    </w:p>
    <w:p w14:paraId="319B73ED" w14:textId="0624D3EC" w:rsidR="00F30C9C" w:rsidRDefault="00F30C9C" w:rsidP="00F30C9C">
      <w:pPr>
        <w:rPr>
          <w:rFonts w:eastAsia="Times New Roman"/>
          <w:szCs w:val="22"/>
        </w:rPr>
      </w:pPr>
      <w:r>
        <w:rPr>
          <w:rFonts w:eastAsia="Times New Roman"/>
          <w:szCs w:val="22"/>
        </w:rPr>
        <w:tab/>
        <w:t>5.1.4.5 Mitosis</w:t>
      </w:r>
    </w:p>
    <w:p w14:paraId="281DFF1C" w14:textId="77777777" w:rsidR="007A4D60" w:rsidRDefault="007A4D60" w:rsidP="00F30C9C">
      <w:pPr>
        <w:rPr>
          <w:rFonts w:eastAsia="Times New Roman"/>
          <w:szCs w:val="22"/>
        </w:rPr>
      </w:pPr>
    </w:p>
    <w:p w14:paraId="5BF91E51" w14:textId="7A2E92C0" w:rsidR="006B2AD8" w:rsidRPr="006B2AD8" w:rsidRDefault="006B2AD8" w:rsidP="00B05CD5">
      <w:pPr>
        <w:ind w:left="1440"/>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1B7C2F07" w14:textId="76446AD3" w:rsidR="00F30C9C" w:rsidRDefault="00E045E8" w:rsidP="00F30C9C">
      <w:pPr>
        <w:rPr>
          <w:rFonts w:eastAsia="Times New Roman"/>
          <w:szCs w:val="22"/>
        </w:rPr>
      </w:pPr>
      <w:r>
        <w:rPr>
          <w:rFonts w:eastAsia="Times New Roman"/>
          <w:noProof/>
          <w:szCs w:val="22"/>
        </w:rPr>
        <w:lastRenderedPageBreak/>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77777777" w:rsidR="007A4D60" w:rsidRDefault="007A4D60" w:rsidP="00F30C9C">
      <w:pPr>
        <w:rPr>
          <w:rFonts w:eastAsia="Times New Roman"/>
          <w:szCs w:val="22"/>
        </w:rPr>
      </w:pPr>
    </w:p>
    <w:p w14:paraId="4DE2B6F0" w14:textId="02DB4770" w:rsidR="00F30C9C" w:rsidRDefault="00F30C9C" w:rsidP="00F30C9C">
      <w:pPr>
        <w:rPr>
          <w:rFonts w:eastAsia="Times New Roman"/>
          <w:szCs w:val="22"/>
        </w:rPr>
      </w:pPr>
      <w:r>
        <w:rPr>
          <w:rFonts w:eastAsia="Times New Roman"/>
          <w:szCs w:val="22"/>
        </w:rPr>
        <w:tab/>
        <w:t>5.1.4.6 Split Cell</w:t>
      </w:r>
    </w:p>
    <w:p w14:paraId="6AD54462" w14:textId="77777777" w:rsidR="007A4D60" w:rsidRDefault="007A4D60" w:rsidP="00F30C9C">
      <w:pPr>
        <w:rPr>
          <w:rFonts w:eastAsia="Times New Roman"/>
          <w:szCs w:val="22"/>
        </w:rPr>
      </w:pPr>
    </w:p>
    <w:p w14:paraId="69F456F2" w14:textId="7E035AC7" w:rsidR="00193DDE" w:rsidRDefault="00193DDE" w:rsidP="00193DDE">
      <w:pPr>
        <w:ind w:left="1440"/>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193DDE">
      <w:pPr>
        <w:ind w:left="1440"/>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50C78C71" w:rsidR="007A4D60" w:rsidRDefault="00D35B4D" w:rsidP="00F30C9C">
      <w:pPr>
        <w:rPr>
          <w:rFonts w:eastAsia="Times New Roman"/>
          <w:sz w:val="22"/>
          <w:szCs w:val="22"/>
        </w:rPr>
      </w:pPr>
      <w:r>
        <w:rPr>
          <w:rFonts w:eastAsia="Times New Roman"/>
          <w:sz w:val="22"/>
          <w:szCs w:val="22"/>
        </w:rPr>
        <w:t xml:space="preserve">Figure 5.X: </w:t>
      </w:r>
    </w:p>
    <w:p w14:paraId="6E370BAB" w14:textId="77777777" w:rsidR="00D35B4D" w:rsidRPr="00D35B4D" w:rsidRDefault="00D35B4D" w:rsidP="00F30C9C">
      <w:pPr>
        <w:rPr>
          <w:rFonts w:eastAsia="Times New Roman"/>
          <w:sz w:val="22"/>
          <w:szCs w:val="22"/>
        </w:rPr>
      </w:pPr>
    </w:p>
    <w:p w14:paraId="667DC1AE" w14:textId="75437B9B" w:rsidR="00592198" w:rsidRDefault="00592198" w:rsidP="00F30C9C">
      <w:pPr>
        <w:rPr>
          <w:rFonts w:eastAsia="Times New Roman"/>
          <w:szCs w:val="22"/>
        </w:rPr>
      </w:pPr>
      <w:r>
        <w:rPr>
          <w:rFonts w:eastAsia="Times New Roman"/>
          <w:szCs w:val="22"/>
        </w:rPr>
        <w:t>5.1.5 Agent Solve</w:t>
      </w:r>
    </w:p>
    <w:p w14:paraId="0DA57339" w14:textId="77777777" w:rsidR="008E4F8D" w:rsidRDefault="008E4F8D" w:rsidP="00F30C9C">
      <w:pPr>
        <w:rPr>
          <w:rFonts w:eastAsia="Times New Roman"/>
          <w:szCs w:val="22"/>
        </w:rPr>
      </w:pPr>
    </w:p>
    <w:p w14:paraId="2FF4A5F9" w14:textId="024890F4" w:rsidR="006E4052" w:rsidRDefault="006E4052" w:rsidP="00140AF1">
      <w:pPr>
        <w:ind w:left="720"/>
        <w:rPr>
          <w:rFonts w:eastAsia="Times New Roman"/>
          <w:szCs w:val="22"/>
        </w:rPr>
      </w:pPr>
      <w:r>
        <w:rPr>
          <w:rFonts w:eastAsia="Times New Roman"/>
          <w:szCs w:val="22"/>
        </w:rPr>
        <w:t>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types of environment</w:t>
      </w:r>
      <w:r w:rsidR="00627E5D">
        <w:rPr>
          <w:rFonts w:eastAsia="Times New Roman"/>
          <w:szCs w:val="22"/>
        </w:rPr>
        <w:t xml:space="preserve"> to one</w:t>
      </w:r>
      <w:r>
        <w:rPr>
          <w:rFonts w:eastAsia="Times New Roman"/>
          <w:szCs w:val="22"/>
        </w:rPr>
        <w:t xml:space="preserve"> and has been extended as per Figure 4.5 to include the logic for the new agents. </w:t>
      </w:r>
    </w:p>
    <w:p w14:paraId="1F420569" w14:textId="5E248B8A" w:rsidR="008E4F8D" w:rsidRDefault="006E4052" w:rsidP="00140AF1">
      <w:pPr>
        <w:ind w:left="720"/>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140AF1">
      <w:pPr>
        <w:ind w:left="720"/>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140AF1">
      <w:pPr>
        <w:ind w:left="720"/>
        <w:rPr>
          <w:rFonts w:eastAsia="Times New Roman"/>
          <w:szCs w:val="22"/>
        </w:rPr>
      </w:pPr>
      <w:r>
        <w:rPr>
          <w:rFonts w:eastAsia="Times New Roman"/>
          <w:szCs w:val="22"/>
        </w:rPr>
        <w:lastRenderedPageBreak/>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140AF1">
      <w:pPr>
        <w:ind w:left="720"/>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26AA7B28" w14:textId="77777777" w:rsidR="00592198" w:rsidRDefault="00592198" w:rsidP="00F30C9C">
      <w:pPr>
        <w:rPr>
          <w:rFonts w:eastAsia="Times New Roman"/>
          <w:szCs w:val="22"/>
        </w:rPr>
      </w:pPr>
    </w:p>
    <w:p w14:paraId="38E9CD7D" w14:textId="718FC991" w:rsidR="00592198" w:rsidRDefault="00592198" w:rsidP="00F30C9C">
      <w:pPr>
        <w:rPr>
          <w:rFonts w:eastAsia="Times New Roman"/>
          <w:szCs w:val="22"/>
        </w:rPr>
      </w:pPr>
      <w:r>
        <w:rPr>
          <w:rFonts w:eastAsia="Times New Roman"/>
          <w:szCs w:val="22"/>
        </w:rPr>
        <w:t xml:space="preserve">5.1.6 Environment </w:t>
      </w:r>
    </w:p>
    <w:p w14:paraId="39B6F450" w14:textId="77777777" w:rsidR="00592198" w:rsidRDefault="00592198" w:rsidP="00F30C9C">
      <w:pPr>
        <w:rPr>
          <w:rFonts w:eastAsia="Times New Roman"/>
          <w:szCs w:val="22"/>
        </w:rPr>
      </w:pPr>
    </w:p>
    <w:p w14:paraId="0E286BD6" w14:textId="1213147A" w:rsidR="001844BB" w:rsidRDefault="00592198" w:rsidP="001844BB">
      <w:pPr>
        <w:ind w:left="720"/>
        <w:rPr>
          <w:rFonts w:eastAsia="Times New Roman"/>
          <w:szCs w:val="22"/>
        </w:rPr>
      </w:pPr>
      <w:r>
        <w:rPr>
          <w:rFonts w:eastAsia="Times New Roman"/>
          <w:szCs w:val="22"/>
        </w:rPr>
        <w:t>5.1.6.1 Create Agents</w:t>
      </w:r>
    </w:p>
    <w:p w14:paraId="0471413A" w14:textId="12818C3A" w:rsidR="001844BB" w:rsidRDefault="001844BB" w:rsidP="001844BB">
      <w:pPr>
        <w:ind w:left="1440"/>
        <w:rPr>
          <w:rFonts w:eastAsia="Times New Roman"/>
          <w:sz w:val="22"/>
          <w:szCs w:val="22"/>
        </w:rPr>
      </w:pPr>
      <w:r>
        <w:rPr>
          <w:rFonts w:eastAsia="Times New Roman"/>
          <w:szCs w:val="22"/>
        </w:rPr>
        <w:br/>
        <w:t xml:space="preserve">This function has been adapted from the original to include cell stages and to incorporate the new agents. </w:t>
      </w:r>
      <w:r>
        <w:rPr>
          <w:rFonts w:eastAsia="Times New Roman"/>
          <w:sz w:val="22"/>
          <w:szCs w:val="22"/>
        </w:rPr>
        <w:t xml:space="preserve">For the </w:t>
      </w:r>
      <w:proofErr w:type="gramStart"/>
      <w:r>
        <w:rPr>
          <w:rFonts w:eastAsia="Times New Roman"/>
          <w:sz w:val="22"/>
          <w:szCs w:val="22"/>
        </w:rPr>
        <w:t>user</w:t>
      </w:r>
      <w:proofErr w:type="gramEnd"/>
      <w:r>
        <w:rPr>
          <w:rFonts w:eastAsia="Times New Roman"/>
          <w:sz w:val="22"/>
          <w:szCs w:val="22"/>
        </w:rPr>
        <w:t xml:space="preserve">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w:t>
      </w:r>
    </w:p>
    <w:p w14:paraId="3AC760FA" w14:textId="07E003DF" w:rsidR="00592198" w:rsidRPr="001844BB" w:rsidRDefault="001844BB" w:rsidP="001844BB">
      <w:pPr>
        <w:ind w:left="1440"/>
        <w:rPr>
          <w:rFonts w:eastAsia="Times New Roman"/>
          <w:sz w:val="22"/>
          <w:szCs w:val="22"/>
        </w:rPr>
      </w:pPr>
      <w:r>
        <w:rPr>
          <w:rFonts w:eastAsia="Times New Roman"/>
          <w:sz w:val="22"/>
          <w:szCs w:val="22"/>
        </w:rPr>
        <w:t xml:space="preserve"> </w:t>
      </w:r>
    </w:p>
    <w:p w14:paraId="0DE02E57" w14:textId="77777777" w:rsidR="00592198" w:rsidRDefault="00592198" w:rsidP="00F30C9C">
      <w:pPr>
        <w:rPr>
          <w:rFonts w:eastAsia="Times New Roman"/>
          <w:szCs w:val="22"/>
        </w:rPr>
      </w:pPr>
    </w:p>
    <w:p w14:paraId="7D581AB6" w14:textId="7A7BBBEA" w:rsidR="00E51163" w:rsidRDefault="00592198" w:rsidP="00E51163">
      <w:pPr>
        <w:ind w:left="720"/>
        <w:rPr>
          <w:rFonts w:eastAsia="Times New Roman"/>
          <w:szCs w:val="22"/>
        </w:rPr>
      </w:pPr>
      <w:r>
        <w:rPr>
          <w:rFonts w:eastAsia="Times New Roman"/>
          <w:szCs w:val="22"/>
        </w:rPr>
        <w:t>5.1.6.2 Wound</w:t>
      </w:r>
    </w:p>
    <w:p w14:paraId="7F57B3F3" w14:textId="3BDBBBEE" w:rsidR="00592198" w:rsidRDefault="00D929C4" w:rsidP="00E51163">
      <w:pPr>
        <w:ind w:left="1440"/>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 xml:space="preserve">are removed from the simulation using </w:t>
      </w:r>
      <w:proofErr w:type="gramStart"/>
      <w:r w:rsidR="005E0566">
        <w:rPr>
          <w:rFonts w:eastAsia="Times New Roman"/>
          <w:sz w:val="22"/>
          <w:szCs w:val="22"/>
        </w:rPr>
        <w:t>the .kill</w:t>
      </w:r>
      <w:proofErr w:type="gramEnd"/>
      <w:r w:rsidR="005E0566">
        <w:rPr>
          <w:rFonts w:eastAsia="Times New Roman"/>
          <w:sz w:val="22"/>
          <w:szCs w:val="22"/>
        </w:rPr>
        <w:t>_cell() method.</w:t>
      </w:r>
    </w:p>
    <w:p w14:paraId="3AA1FFF9" w14:textId="5AE0255A" w:rsidR="006A196E" w:rsidRDefault="006A196E" w:rsidP="00E51163">
      <w:pPr>
        <w:ind w:left="1440"/>
        <w:rPr>
          <w:rFonts w:eastAsia="Times New Roman"/>
          <w:sz w:val="22"/>
          <w:szCs w:val="22"/>
        </w:rPr>
      </w:pPr>
      <w:r>
        <w:rPr>
          <w:rFonts w:eastAsia="Times New Roman"/>
          <w:sz w:val="22"/>
          <w:szCs w:val="22"/>
        </w:rPr>
        <w:t xml:space="preserve">Special consideration has been given to the creation of chained comparisons with Figure 5.X being the desired implementation over Figure 5.X2.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7F3122B4" w:rsidR="00000A3D" w:rsidRDefault="00044307" w:rsidP="00F30C9C">
      <w:pPr>
        <w:rPr>
          <w:rFonts w:eastAsia="Times New Roman"/>
          <w:sz w:val="22"/>
          <w:szCs w:val="22"/>
        </w:rPr>
      </w:pPr>
      <w:r>
        <w:rPr>
          <w:rFonts w:eastAsia="Times New Roman"/>
          <w:sz w:val="22"/>
          <w:szCs w:val="22"/>
        </w:rPr>
        <w:t xml:space="preserve">Figure 5.X: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629989B8" w:rsidR="00D929C4" w:rsidRDefault="00044307" w:rsidP="00F30C9C">
      <w:pPr>
        <w:rPr>
          <w:rFonts w:eastAsia="Times New Roman"/>
          <w:sz w:val="22"/>
          <w:szCs w:val="22"/>
        </w:rPr>
      </w:pPr>
      <w:r>
        <w:rPr>
          <w:rFonts w:eastAsia="Times New Roman"/>
          <w:sz w:val="22"/>
          <w:szCs w:val="22"/>
        </w:rPr>
        <w:t xml:space="preserve">Figure 5.X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Default="00592198" w:rsidP="00F30C9C">
      <w:pPr>
        <w:rPr>
          <w:rFonts w:eastAsia="Times New Roman"/>
          <w:szCs w:val="22"/>
        </w:rPr>
      </w:pPr>
      <w:r>
        <w:rPr>
          <w:rFonts w:eastAsia="Times New Roman"/>
          <w:szCs w:val="22"/>
        </w:rPr>
        <w:t>5.1.7 Overlap Correction</w:t>
      </w:r>
    </w:p>
    <w:p w14:paraId="51855C4A" w14:textId="77777777" w:rsidR="00592198" w:rsidRDefault="00592198" w:rsidP="00F30C9C">
      <w:pPr>
        <w:rPr>
          <w:rFonts w:eastAsia="Times New Roman"/>
          <w:szCs w:val="22"/>
        </w:rPr>
      </w:pPr>
    </w:p>
    <w:p w14:paraId="14EF6D9C" w14:textId="6487A583" w:rsidR="00DD6F5D" w:rsidRPr="00DD6F5D" w:rsidRDefault="00A57F14" w:rsidP="00703552">
      <w:pPr>
        <w:ind w:left="720"/>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w:t>
      </w:r>
      <w:proofErr w:type="spellStart"/>
      <w:r w:rsidR="00FC3B21">
        <w:rPr>
          <w:rFonts w:eastAsia="Times New Roman"/>
          <w:sz w:val="22"/>
          <w:szCs w:val="22"/>
        </w:rPr>
        <w:t>i</w:t>
      </w:r>
      <w:proofErr w:type="spellEnd"/>
      <w:r w:rsidR="00FC3B21">
        <w:rPr>
          <w:rFonts w:eastAsia="Times New Roman"/>
          <w:sz w:val="22"/>
          <w:szCs w:val="22"/>
        </w:rPr>
        <w:t xml:space="preserve">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Default="00592198" w:rsidP="00F30C9C">
      <w:pPr>
        <w:rPr>
          <w:rFonts w:eastAsia="Times New Roman"/>
          <w:szCs w:val="22"/>
        </w:rPr>
      </w:pPr>
      <w:r>
        <w:rPr>
          <w:rFonts w:eastAsia="Times New Roman"/>
          <w:szCs w:val="22"/>
        </w:rPr>
        <w:t>5.1.8 Confluence Detection</w:t>
      </w:r>
    </w:p>
    <w:p w14:paraId="0663D295" w14:textId="77777777" w:rsidR="00592198" w:rsidRDefault="00592198" w:rsidP="00F30C9C">
      <w:pPr>
        <w:rPr>
          <w:rFonts w:eastAsia="Times New Roman"/>
          <w:szCs w:val="22"/>
        </w:rPr>
      </w:pPr>
    </w:p>
    <w:p w14:paraId="3195D23B" w14:textId="2321FFCF" w:rsidR="00AA6393" w:rsidRPr="001F4AB4" w:rsidRDefault="00AA6393" w:rsidP="001F4AB4">
      <w:pPr>
        <w:ind w:left="720"/>
        <w:rPr>
          <w:rFonts w:eastAsia="Times New Roman"/>
          <w:sz w:val="22"/>
          <w:szCs w:val="22"/>
        </w:rPr>
      </w:pPr>
      <w:r>
        <w:rPr>
          <w:rFonts w:eastAsia="Times New Roman"/>
          <w:sz w:val="22"/>
          <w:szCs w:val="22"/>
        </w:rPr>
        <w:lastRenderedPageBreak/>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 xml:space="preserve">When the total number of quiescent cells have passed a threshold, a confluence has formed. Here the threshold has been set to be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w:t>
      </w:r>
      <w:r w:rsidR="00403107">
        <w:rPr>
          <w:rFonts w:eastAsia="Times New Roman"/>
          <w:sz w:val="22"/>
          <w:szCs w:val="22"/>
        </w:rPr>
        <w:t xml:space="preserve">the number of proliferative cells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6</m:t>
            </m:r>
          </m:den>
        </m:f>
      </m:oMath>
      <w:r w:rsidR="001F4AB4">
        <w:rPr>
          <w:rFonts w:eastAsia="Times New Roman"/>
          <w:sz w:val="22"/>
          <w:szCs w:val="22"/>
        </w:rPr>
        <w:t xml:space="preserve"> wasn’t as bad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BE0165">
      <w:pPr>
        <w:ind w:left="720"/>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BE0165">
      <w:pPr>
        <w:ind w:left="720"/>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2AF97EB8" w:rsidR="00AB6A54" w:rsidRDefault="00AB6A54" w:rsidP="00F30C9C">
      <w:pPr>
        <w:rPr>
          <w:rFonts w:eastAsia="Times New Roman"/>
          <w:sz w:val="22"/>
          <w:szCs w:val="22"/>
        </w:rPr>
      </w:pPr>
      <w:r>
        <w:rPr>
          <w:rFonts w:eastAsia="Times New Roman"/>
          <w:sz w:val="22"/>
          <w:szCs w:val="22"/>
        </w:rPr>
        <w:t>Figure 5.X: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30C9C" w:rsidRDefault="00592198" w:rsidP="00F30C9C">
      <w:pPr>
        <w:rPr>
          <w:rFonts w:eastAsia="Times New Roman"/>
          <w:szCs w:val="22"/>
        </w:rPr>
      </w:pPr>
      <w:r>
        <w:rPr>
          <w:rFonts w:eastAsia="Times New Roman"/>
          <w:szCs w:val="22"/>
        </w:rPr>
        <w:t xml:space="preserve">5.1.9 </w:t>
      </w:r>
      <w:r w:rsidR="002D560C">
        <w:rPr>
          <w:rFonts w:eastAsia="Times New Roman"/>
          <w:szCs w:val="22"/>
        </w:rPr>
        <w:t>Command Line Interface</w:t>
      </w:r>
    </w:p>
    <w:p w14:paraId="7BDD2257" w14:textId="77777777" w:rsidR="002E5920" w:rsidRDefault="002E5920" w:rsidP="005C2860"/>
    <w:p w14:paraId="60A72031" w14:textId="1F7DF464" w:rsidR="00883E9D" w:rsidRDefault="00883E9D" w:rsidP="00883E9D">
      <w:pPr>
        <w:ind w:left="720"/>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w:t>
      </w:r>
      <w:proofErr w:type="spellStart"/>
      <w:r w:rsidR="00653991">
        <w:rPr>
          <w:sz w:val="22"/>
        </w:rPr>
        <w:t>nsc</w:t>
      </w:r>
      <w:proofErr w:type="spellEnd"/>
      <w:r w:rsidR="00653991">
        <w:rPr>
          <w:sz w:val="22"/>
        </w:rPr>
        <w:t>)</w:t>
      </w:r>
      <w:r>
        <w:rPr>
          <w:sz w:val="22"/>
        </w:rPr>
        <w:t>, the starting number of proliferating cells</w:t>
      </w:r>
      <w:r w:rsidR="00653991">
        <w:rPr>
          <w:sz w:val="22"/>
        </w:rPr>
        <w:t xml:space="preserve"> (</w:t>
      </w:r>
      <w:proofErr w:type="spellStart"/>
      <w:r w:rsidR="00653991">
        <w:rPr>
          <w:sz w:val="22"/>
        </w:rPr>
        <w:t>npc</w:t>
      </w:r>
      <w:proofErr w:type="spellEnd"/>
      <w:r w:rsidR="00653991">
        <w:rPr>
          <w:sz w:val="22"/>
        </w:rPr>
        <w:t>)</w:t>
      </w:r>
      <w:r>
        <w:rPr>
          <w:sz w:val="22"/>
        </w:rPr>
        <w:t xml:space="preserve">, the number of iterations to </w:t>
      </w:r>
      <w:r w:rsidR="00653991">
        <w:rPr>
          <w:sz w:val="22"/>
        </w:rPr>
        <w:t>model (steps)</w:t>
      </w:r>
      <w:r>
        <w:rPr>
          <w:sz w:val="22"/>
        </w:rPr>
        <w:t>, the size of the wound</w:t>
      </w:r>
      <w:r w:rsidR="00653991">
        <w:rPr>
          <w:sz w:val="22"/>
        </w:rPr>
        <w:t xml:space="preserve"> (</w:t>
      </w:r>
      <w:proofErr w:type="spellStart"/>
      <w:r w:rsidR="00653991">
        <w:rPr>
          <w:sz w:val="22"/>
        </w:rPr>
        <w:t>wsize</w:t>
      </w:r>
      <w:proofErr w:type="spellEnd"/>
      <w:r w:rsidR="00653991">
        <w:rPr>
          <w:sz w:val="22"/>
        </w:rPr>
        <w:t>)</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6DC03E1">
            <wp:extent cx="5727065" cy="216535"/>
            <wp:effectExtent l="0" t="0" r="0" b="12065"/>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065" cy="216535"/>
                    </a:xfrm>
                    <a:prstGeom prst="rect">
                      <a:avLst/>
                    </a:prstGeom>
                    <a:noFill/>
                    <a:ln>
                      <a:noFill/>
                    </a:ln>
                  </pic:spPr>
                </pic:pic>
              </a:graphicData>
            </a:graphic>
          </wp:inline>
        </w:drawing>
      </w:r>
    </w:p>
    <w:p w14:paraId="062ADBD9" w14:textId="362706C2" w:rsidR="00F56BC8" w:rsidRDefault="00E640E9" w:rsidP="005C2860">
      <w:pPr>
        <w:rPr>
          <w:sz w:val="22"/>
        </w:rPr>
      </w:pPr>
      <w:r>
        <w:rPr>
          <w:sz w:val="22"/>
        </w:rPr>
        <w:t>Figure 5.X: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6379D050">
            <wp:extent cx="5089525" cy="288925"/>
            <wp:effectExtent l="0" t="0" r="0" b="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9525" cy="288925"/>
                    </a:xfrm>
                    <a:prstGeom prst="rect">
                      <a:avLst/>
                    </a:prstGeom>
                    <a:noFill/>
                    <a:ln>
                      <a:noFill/>
                    </a:ln>
                  </pic:spPr>
                </pic:pic>
              </a:graphicData>
            </a:graphic>
          </wp:inline>
        </w:drawing>
      </w:r>
    </w:p>
    <w:p w14:paraId="0C2BD168" w14:textId="54CFABAB" w:rsidR="00301FCE" w:rsidRPr="00E640E9" w:rsidRDefault="00E640E9" w:rsidP="005C2860">
      <w:pPr>
        <w:rPr>
          <w:sz w:val="22"/>
        </w:rPr>
      </w:pPr>
      <w:r>
        <w:rPr>
          <w:sz w:val="22"/>
        </w:rPr>
        <w:t>Figure 5.X: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Default="000573F6" w:rsidP="006B4D5E">
      <w:pPr>
        <w:pStyle w:val="ListParagraph"/>
        <w:ind w:left="0"/>
        <w:rPr>
          <w:rFonts w:ascii="Times New Roman" w:eastAsia="Times New Roman" w:hAnsi="Times New Roman" w:cs="Times New Roman"/>
          <w:b/>
          <w:szCs w:val="22"/>
        </w:rPr>
      </w:pPr>
      <w:r>
        <w:rPr>
          <w:rFonts w:ascii="Times New Roman" w:eastAsia="Times New Roman" w:hAnsi="Times New Roman" w:cs="Times New Roman"/>
          <w:b/>
          <w:szCs w:val="22"/>
        </w:rPr>
        <w:t>5.2</w:t>
      </w:r>
      <w:r w:rsidR="00301FCE">
        <w:rPr>
          <w:rFonts w:ascii="Times New Roman" w:eastAsia="Times New Roman" w:hAnsi="Times New Roman" w:cs="Times New Roman"/>
          <w:b/>
          <w:szCs w:val="22"/>
        </w:rPr>
        <w:t xml:space="preserve"> Overview of Parameters</w:t>
      </w:r>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0585CC96"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25D494B5" w:rsidR="003F4CC1"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lastRenderedPageBreak/>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785155B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Educated Guess</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191" w:name="OLE_LINK5"/>
            <w:bookmarkStart w:id="192"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191"/>
            <w:bookmarkEnd w:id="192"/>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04BD4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43F78C79"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78179F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4F4F4CE5" w14:textId="091FC00A" w:rsidR="00182216" w:rsidRPr="004A548E" w:rsidRDefault="004A548E" w:rsidP="004A548E">
      <w:pPr>
        <w:rPr>
          <w:color w:val="ED7D31" w:themeColor="accent2"/>
          <w:sz w:val="22"/>
          <w:szCs w:val="22"/>
        </w:rPr>
      </w:pPr>
      <w:r w:rsidRPr="004A548E">
        <w:rPr>
          <w:sz w:val="22"/>
          <w:szCs w:val="22"/>
        </w:rPr>
        <w:t xml:space="preserve">Table 3.6: Values associated with the parameters for the </w:t>
      </w:r>
      <w:r w:rsidR="005C0F53">
        <w:rPr>
          <w:sz w:val="22"/>
          <w:szCs w:val="22"/>
        </w:rPr>
        <w:t>program</w:t>
      </w:r>
      <w:r w:rsidRPr="004A548E">
        <w:rPr>
          <w:sz w:val="22"/>
          <w:szCs w:val="22"/>
        </w:rPr>
        <w:t>.</w:t>
      </w:r>
      <w:ins w:id="193" w:author="Harry Cooper" w:date="2017-11-29T15:34:00Z">
        <w:r w:rsidRPr="004A548E">
          <w:rPr>
            <w:color w:val="ED7D31" w:themeColor="accent2"/>
            <w:sz w:val="22"/>
            <w:szCs w:val="22"/>
            <w:rPrChange w:id="194" w:author="Harry Cooper" w:date="2017-11-30T09:14:00Z">
              <w:rPr/>
            </w:rPrChange>
          </w:rPr>
          <w:br/>
        </w:r>
      </w:ins>
      <w:r w:rsidR="00243EE1" w:rsidRPr="00EC03E4">
        <w:rPr>
          <w:rFonts w:eastAsia="Times New Roman"/>
          <w:b/>
          <w:szCs w:val="22"/>
        </w:rPr>
        <w:br/>
      </w:r>
      <w:r w:rsidR="000573F6">
        <w:rPr>
          <w:rFonts w:eastAsia="Times New Roman"/>
          <w:b/>
          <w:szCs w:val="22"/>
        </w:rPr>
        <w:t>5.3</w:t>
      </w:r>
      <w:r w:rsidR="00182216" w:rsidRPr="00EC03E4">
        <w:rPr>
          <w:rFonts w:eastAsia="Times New Roman"/>
          <w:b/>
          <w:szCs w:val="22"/>
        </w:rPr>
        <w:t xml:space="preserve"> Testing</w:t>
      </w:r>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6F3B50" w:rsidRDefault="000573F6" w:rsidP="00182216">
      <w:pPr>
        <w:pStyle w:val="ListParagraph"/>
        <w:rPr>
          <w:rFonts w:ascii="Times New Roman" w:eastAsia="Times New Roman" w:hAnsi="Times New Roman" w:cs="Times New Roman"/>
          <w:szCs w:val="22"/>
        </w:rPr>
      </w:pPr>
      <w:r>
        <w:rPr>
          <w:rFonts w:ascii="Times New Roman" w:eastAsia="Times New Roman" w:hAnsi="Times New Roman" w:cs="Times New Roman"/>
          <w:szCs w:val="22"/>
        </w:rPr>
        <w:t>5.3</w:t>
      </w:r>
      <w:r w:rsidR="00182216" w:rsidRPr="006F3B50">
        <w:rPr>
          <w:rFonts w:ascii="Times New Roman" w:eastAsia="Times New Roman" w:hAnsi="Times New Roman" w:cs="Times New Roman"/>
          <w:szCs w:val="22"/>
        </w:rPr>
        <w:t>.1 Unit Testing</w:t>
      </w:r>
    </w:p>
    <w:p w14:paraId="10AE7926" w14:textId="77777777" w:rsidR="00172156" w:rsidRDefault="00172156" w:rsidP="00182216">
      <w:pPr>
        <w:pStyle w:val="ListParagraph"/>
        <w:rPr>
          <w:rFonts w:eastAsia="Times New Roman"/>
          <w:b/>
          <w:sz w:val="22"/>
          <w:szCs w:val="22"/>
        </w:rPr>
      </w:pPr>
    </w:p>
    <w:p w14:paraId="004FEED2" w14:textId="7A4032A3" w:rsidR="003F52D5" w:rsidRDefault="007916AE" w:rsidP="004F2F1B">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Unit test have been developed for the</w:t>
      </w:r>
      <w:r w:rsidR="004F2F1B">
        <w:rPr>
          <w:rFonts w:ascii="Times New Roman" w:eastAsia="Times New Roman" w:hAnsi="Times New Roman" w:cs="Times New Roman"/>
          <w:sz w:val="22"/>
          <w:szCs w:val="22"/>
        </w:rPr>
        <w:t xml:space="preserve"> cell rules outlined in Ch</w:t>
      </w:r>
      <w:r>
        <w:rPr>
          <w:rFonts w:ascii="Times New Roman" w:eastAsia="Times New Roman" w:hAnsi="Times New Roman" w:cs="Times New Roman"/>
          <w:sz w:val="22"/>
          <w:szCs w:val="22"/>
        </w:rPr>
        <w:t>apter 4. This is to ensure that each agent changes state only under the correct conditions</w:t>
      </w:r>
      <w:r w:rsidR="004F2F1B">
        <w:rPr>
          <w:rFonts w:ascii="Times New Roman" w:eastAsia="Times New Roman" w:hAnsi="Times New Roman" w:cs="Times New Roman"/>
          <w:sz w:val="22"/>
          <w:szCs w:val="22"/>
        </w:rPr>
        <w:t xml:space="preserve"> and new cells </w:t>
      </w:r>
      <w:r>
        <w:rPr>
          <w:rFonts w:ascii="Times New Roman" w:eastAsia="Times New Roman" w:hAnsi="Times New Roman" w:cs="Times New Roman"/>
          <w:sz w:val="22"/>
          <w:szCs w:val="22"/>
        </w:rPr>
        <w:t>created</w:t>
      </w:r>
      <w:r w:rsidR="004F2F1B">
        <w:rPr>
          <w:rFonts w:ascii="Times New Roman" w:eastAsia="Times New Roman" w:hAnsi="Times New Roman" w:cs="Times New Roman"/>
          <w:sz w:val="22"/>
          <w:szCs w:val="22"/>
        </w:rPr>
        <w:t xml:space="preserve"> start with the correct parameters. </w:t>
      </w:r>
    </w:p>
    <w:p w14:paraId="75402122" w14:textId="7F8EBEDC" w:rsidR="00817328" w:rsidRDefault="00817328" w:rsidP="004F2F1B">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These tests have been created using the Python module unittest which allows for rapid development of automated tests, using inbuilt functions to check outputs.</w:t>
      </w:r>
    </w:p>
    <w:p w14:paraId="68620441" w14:textId="5B47CF1D" w:rsidR="004F2F1B" w:rsidRDefault="004F2F1B" w:rsidP="004F2F1B">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In total 12 test have been created to ensure correct functionality of cell rules</w:t>
      </w:r>
      <w:r w:rsidR="00817328">
        <w:rPr>
          <w:rFonts w:ascii="Times New Roman" w:eastAsia="Times New Roman" w:hAnsi="Times New Roman" w:cs="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11B6BFE7">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46903F55" w:rsidR="00EB2A20" w:rsidRPr="008D48E8" w:rsidRDefault="00B91880" w:rsidP="008D48E8">
      <w:pPr>
        <w:rPr>
          <w:rFonts w:eastAsia="Times New Roman"/>
          <w:b/>
          <w:sz w:val="22"/>
          <w:szCs w:val="22"/>
        </w:rPr>
      </w:pPr>
      <w:r w:rsidRPr="008D48E8">
        <w:rPr>
          <w:rFonts w:eastAsia="Times New Roman"/>
          <w:sz w:val="22"/>
          <w:szCs w:val="22"/>
        </w:rPr>
        <w:t>Figure 5.X: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195" w:name="OLE_LINK1"/>
            <w:bookmarkStart w:id="196" w:name="OLE_LINK2"/>
            <w:r w:rsidRPr="00B32640">
              <w:rPr>
                <w:rFonts w:ascii="Times New Roman" w:eastAsia="Times New Roman" w:hAnsi="Times New Roman" w:cs="Times New Roman"/>
                <w:sz w:val="22"/>
                <w:szCs w:val="22"/>
              </w:rPr>
              <w:t>Pass</w:t>
            </w:r>
            <w:bookmarkEnd w:id="195"/>
            <w:bookmarkEnd w:id="196"/>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lastRenderedPageBreak/>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770D339F" w:rsidR="00E0630E" w:rsidRDefault="008D48E8" w:rsidP="008D48E8">
      <w:pPr>
        <w:rPr>
          <w:rFonts w:eastAsia="Times New Roman"/>
          <w:b/>
          <w:sz w:val="22"/>
          <w:szCs w:val="22"/>
        </w:rPr>
      </w:pPr>
      <w:r>
        <w:rPr>
          <w:rFonts w:eastAsia="Times New Roman"/>
          <w:szCs w:val="22"/>
        </w:rPr>
        <w:t xml:space="preserve">     </w:t>
      </w:r>
      <w:r w:rsidR="00D7360C">
        <w:rPr>
          <w:rFonts w:eastAsia="Times New Roman"/>
          <w:szCs w:val="22"/>
        </w:rPr>
        <w:t>Table 5.X: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Default="001A1B1A" w:rsidP="00182216">
      <w:pPr>
        <w:pStyle w:val="ListParagraph"/>
        <w:rPr>
          <w:rFonts w:ascii="Times New Roman" w:eastAsia="Times New Roman" w:hAnsi="Times New Roman" w:cs="Times New Roman"/>
          <w:szCs w:val="22"/>
        </w:rPr>
      </w:pPr>
      <w:r w:rsidRPr="0029476B">
        <w:rPr>
          <w:rFonts w:ascii="Times New Roman" w:eastAsia="Times New Roman" w:hAnsi="Times New Roman" w:cs="Times New Roman"/>
          <w:szCs w:val="22"/>
        </w:rPr>
        <w:t>5</w:t>
      </w:r>
      <w:r w:rsidR="000573F6">
        <w:rPr>
          <w:rFonts w:ascii="Times New Roman" w:eastAsia="Times New Roman" w:hAnsi="Times New Roman" w:cs="Times New Roman"/>
          <w:szCs w:val="22"/>
        </w:rPr>
        <w:t>.3</w:t>
      </w:r>
      <w:r w:rsidR="0029476B" w:rsidRPr="0029476B">
        <w:rPr>
          <w:rFonts w:ascii="Times New Roman" w:eastAsia="Times New Roman" w:hAnsi="Times New Roman" w:cs="Times New Roman"/>
          <w:szCs w:val="22"/>
        </w:rPr>
        <w:t>.2</w:t>
      </w:r>
      <w:r w:rsidRPr="0029476B">
        <w:rPr>
          <w:rFonts w:ascii="Times New Roman" w:eastAsia="Times New Roman" w:hAnsi="Times New Roman" w:cs="Times New Roman"/>
          <w:szCs w:val="22"/>
        </w:rPr>
        <w:t xml:space="preserve"> Face </w:t>
      </w:r>
      <w:r w:rsidR="00AA3EA9">
        <w:rPr>
          <w:rFonts w:ascii="Times New Roman" w:eastAsia="Times New Roman" w:hAnsi="Times New Roman" w:cs="Times New Roman"/>
          <w:szCs w:val="22"/>
        </w:rPr>
        <w:t xml:space="preserve">Validation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Pr="008507F4" w:rsidRDefault="00E35922" w:rsidP="008507F4">
      <w:pPr>
        <w:ind w:left="1440"/>
        <w:rPr>
          <w:rFonts w:eastAsia="Times New Roman"/>
          <w:color w:val="FF0000"/>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503F980A" w14:textId="7F443E6D" w:rsidR="00FC08B5" w:rsidRDefault="00350909" w:rsidP="00B42FA3">
      <w:pPr>
        <w:pStyle w:val="ListParagraph"/>
        <w:ind w:left="1440"/>
        <w:rPr>
          <w:rFonts w:ascii="Times New Roman" w:eastAsia="Times New Roman" w:hAnsi="Times New Roman" w:cs="Times New Roman"/>
          <w:szCs w:val="22"/>
        </w:rPr>
      </w:pPr>
      <w:r>
        <w:rPr>
          <w:rFonts w:ascii="Times New Roman" w:eastAsia="Times New Roman" w:hAnsi="Times New Roman" w:cs="Times New Roman"/>
          <w:szCs w:val="22"/>
        </w:rPr>
        <w:br/>
      </w:r>
      <w:r w:rsidR="002F15DD">
        <w:rPr>
          <w:rFonts w:ascii="Times New Roman" w:eastAsia="Times New Roman" w:hAnsi="Times New Roman" w:cs="Times New Roman"/>
          <w:sz w:val="22"/>
          <w:szCs w:val="22"/>
        </w:rPr>
        <w:t xml:space="preserve">This </w:t>
      </w:r>
      <w:r>
        <w:rPr>
          <w:rFonts w:ascii="Times New Roman" w:eastAsia="Times New Roman" w:hAnsi="Times New Roman" w:cs="Times New Roman"/>
          <w:sz w:val="22"/>
          <w:szCs w:val="22"/>
        </w:rPr>
        <w:t xml:space="preserve">simulation </w:t>
      </w:r>
      <w:r w:rsidR="000C2207">
        <w:rPr>
          <w:rFonts w:ascii="Times New Roman" w:eastAsia="Times New Roman" w:hAnsi="Times New Roman" w:cs="Times New Roman"/>
          <w:sz w:val="22"/>
          <w:szCs w:val="22"/>
        </w:rPr>
        <w:t>ensures proliferating</w:t>
      </w:r>
      <w:r w:rsidR="00A8600B">
        <w:rPr>
          <w:rFonts w:ascii="Times New Roman" w:eastAsia="Times New Roman" w:hAnsi="Times New Roman" w:cs="Times New Roman"/>
          <w:sz w:val="22"/>
          <w:szCs w:val="22"/>
        </w:rPr>
        <w:t xml:space="preserve"> cells undergo</w:t>
      </w:r>
      <w:r w:rsidR="000C2207">
        <w:rPr>
          <w:rFonts w:ascii="Times New Roman" w:eastAsia="Times New Roman" w:hAnsi="Times New Roman" w:cs="Times New Roman"/>
          <w:sz w:val="22"/>
          <w:szCs w:val="22"/>
        </w:rPr>
        <w:t xml:space="preserve"> mitosis correctly. It </w:t>
      </w:r>
      <w:r w:rsidR="00A8600B">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set up with one proliferating </w:t>
      </w:r>
      <w:r w:rsidR="000C2207">
        <w:rPr>
          <w:rFonts w:ascii="Times New Roman" w:eastAsia="Times New Roman" w:hAnsi="Times New Roman" w:cs="Times New Roman"/>
          <w:sz w:val="22"/>
          <w:szCs w:val="22"/>
        </w:rPr>
        <w:t>cell with a starting stage of 1 and</w:t>
      </w:r>
      <w:r>
        <w:rPr>
          <w:rFonts w:ascii="Times New Roman" w:eastAsia="Times New Roman" w:hAnsi="Times New Roman" w:cs="Times New Roman"/>
          <w:sz w:val="22"/>
          <w:szCs w:val="22"/>
        </w:rPr>
        <w:t xml:space="preserve"> is expected that on iteration 4 there will be two cells next to each other (</w:t>
      </w:r>
      <w:r w:rsidR="00A8600B">
        <w:rPr>
          <w:rFonts w:ascii="Times New Roman" w:eastAsia="Times New Roman" w:hAnsi="Times New Roman" w:cs="Times New Roman"/>
          <w:sz w:val="22"/>
          <w:szCs w:val="22"/>
        </w:rPr>
        <w:t xml:space="preserve">mitotic </w:t>
      </w:r>
      <w:r>
        <w:rPr>
          <w:rFonts w:ascii="Times New Roman" w:eastAsia="Times New Roman" w:hAnsi="Times New Roman" w:cs="Times New Roman"/>
          <w:sz w:val="22"/>
          <w:szCs w:val="22"/>
        </w:rPr>
        <w:t>division)</w:t>
      </w:r>
      <w:r w:rsidR="00F37BE5">
        <w:rPr>
          <w:rFonts w:ascii="Times New Roman" w:eastAsia="Times New Roman" w:hAnsi="Times New Roman" w:cs="Times New Roman"/>
          <w:sz w:val="22"/>
          <w:szCs w:val="22"/>
        </w:rPr>
        <w:t xml:space="preserve"> each the same size as the </w:t>
      </w:r>
      <w:r>
        <w:rPr>
          <w:rFonts w:ascii="Times New Roman" w:eastAsia="Times New Roman" w:hAnsi="Times New Roman" w:cs="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5A207B34" w:rsidR="00B738DB" w:rsidRPr="000C2207" w:rsidRDefault="000C2207"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Cs w:val="22"/>
        </w:rPr>
        <w:lastRenderedPageBreak/>
        <w:tab/>
      </w:r>
      <w:r>
        <w:rPr>
          <w:rFonts w:ascii="Times New Roman" w:eastAsia="Times New Roman" w:hAnsi="Times New Roman" w:cs="Times New Roman"/>
          <w:szCs w:val="22"/>
        </w:rPr>
        <w:tab/>
      </w:r>
      <w:r>
        <w:rPr>
          <w:rFonts w:ascii="Times New Roman" w:eastAsia="Times New Roman" w:hAnsi="Times New Roman" w:cs="Times New Roman"/>
          <w:sz w:val="22"/>
          <w:szCs w:val="22"/>
        </w:rPr>
        <w:t xml:space="preserve">Figure 5.X: Proliferating </w:t>
      </w:r>
      <w:r w:rsidR="00847DFC">
        <w:rPr>
          <w:rFonts w:ascii="Times New Roman" w:eastAsia="Times New Roman" w:hAnsi="Times New Roman" w:cs="Times New Roman"/>
          <w:sz w:val="22"/>
          <w:szCs w:val="22"/>
        </w:rPr>
        <w:t xml:space="preserve">cell undergoing </w:t>
      </w:r>
      <w:r>
        <w:rPr>
          <w:rFonts w:ascii="Times New Roman" w:eastAsia="Times New Roman" w:hAnsi="Times New Roman" w:cs="Times New Roman"/>
          <w:sz w:val="22"/>
          <w:szCs w:val="22"/>
        </w:rPr>
        <w:t>mitosis.</w:t>
      </w:r>
      <w:r>
        <w:rPr>
          <w:rFonts w:ascii="Times New Roman" w:eastAsia="Times New Roman" w:hAnsi="Times New Roman" w:cs="Times New Roman"/>
          <w:sz w:val="22"/>
          <w:szCs w:val="22"/>
        </w:rPr>
        <w:br/>
      </w:r>
    </w:p>
    <w:p w14:paraId="22F2063C" w14:textId="0DD22F15" w:rsidR="00B738DB" w:rsidRDefault="002F15DD" w:rsidP="00B42FA3">
      <w:pPr>
        <w:pStyle w:val="ListParagraph"/>
        <w:ind w:left="1440"/>
        <w:rPr>
          <w:rFonts w:ascii="Times New Roman" w:eastAsia="Times New Roman" w:hAnsi="Times New Roman" w:cs="Times New Roman"/>
          <w:szCs w:val="22"/>
        </w:rPr>
      </w:pPr>
      <w:r>
        <w:rPr>
          <w:rFonts w:ascii="Times New Roman" w:eastAsia="Times New Roman" w:hAnsi="Times New Roman" w:cs="Times New Roman"/>
          <w:szCs w:val="22"/>
        </w:rPr>
        <w:t>The</w:t>
      </w:r>
      <w:r w:rsidR="00B738DB">
        <w:rPr>
          <w:rFonts w:ascii="Times New Roman" w:eastAsia="Times New Roman" w:hAnsi="Times New Roman" w:cs="Times New Roman"/>
          <w:szCs w:val="22"/>
        </w:rPr>
        <w:t xml:space="preserve"> next simulation</w:t>
      </w:r>
      <w:r w:rsidR="000C2207">
        <w:rPr>
          <w:rFonts w:ascii="Times New Roman" w:eastAsia="Times New Roman" w:hAnsi="Times New Roman" w:cs="Times New Roman"/>
          <w:szCs w:val="22"/>
        </w:rPr>
        <w:t xml:space="preserve"> tests to ensure a prolifera</w:t>
      </w:r>
      <w:r w:rsidR="00743A78">
        <w:rPr>
          <w:rFonts w:ascii="Times New Roman" w:eastAsia="Times New Roman" w:hAnsi="Times New Roman" w:cs="Times New Roman"/>
          <w:szCs w:val="22"/>
        </w:rPr>
        <w:t>ting cell will</w:t>
      </w:r>
      <w:r w:rsidR="000C2207">
        <w:rPr>
          <w:rFonts w:ascii="Times New Roman" w:eastAsia="Times New Roman" w:hAnsi="Times New Roman" w:cs="Times New Roman"/>
          <w:szCs w:val="22"/>
        </w:rPr>
        <w:t xml:space="preserve"> turn senescent when it has hit the proliferation limit. </w:t>
      </w:r>
      <w:r w:rsidR="00B738DB">
        <w:rPr>
          <w:rFonts w:ascii="Times New Roman" w:eastAsia="Times New Roman" w:hAnsi="Times New Roman" w:cs="Times New Roman"/>
          <w:szCs w:val="22"/>
        </w:rPr>
        <w:t xml:space="preserve"> </w:t>
      </w:r>
      <w:r w:rsidR="000C2207">
        <w:rPr>
          <w:rFonts w:ascii="Times New Roman" w:eastAsia="Times New Roman" w:hAnsi="Times New Roman" w:cs="Times New Roman"/>
          <w:szCs w:val="22"/>
        </w:rPr>
        <w:t xml:space="preserve">It </w:t>
      </w:r>
      <w:r w:rsidR="00B738DB">
        <w:rPr>
          <w:rFonts w:ascii="Times New Roman" w:eastAsia="Times New Roman" w:hAnsi="Times New Roman" w:cs="Times New Roman"/>
          <w:szCs w:val="22"/>
        </w:rPr>
        <w:t>has been run with one starting PC with a turnover of 49 (1 below the Hayflick limit</w:t>
      </w:r>
      <w:r w:rsidR="00743A78">
        <w:rPr>
          <w:rFonts w:ascii="Times New Roman" w:eastAsia="Times New Roman" w:hAnsi="Times New Roman" w:cs="Times New Roman"/>
          <w:szCs w:val="22"/>
        </w:rPr>
        <w:t xml:space="preserve"> [</w:t>
      </w:r>
      <w:r w:rsidR="00F07D0C" w:rsidRPr="00F07D0C">
        <w:rPr>
          <w:rFonts w:ascii="Times New Roman" w:eastAsia="Times New Roman" w:hAnsi="Times New Roman" w:cs="Times New Roman"/>
          <w:szCs w:val="22"/>
        </w:rPr>
        <w:t>10</w:t>
      </w:r>
      <w:r w:rsidR="000C2207">
        <w:rPr>
          <w:rFonts w:ascii="Times New Roman" w:eastAsia="Times New Roman" w:hAnsi="Times New Roman" w:cs="Times New Roman"/>
          <w:szCs w:val="22"/>
        </w:rPr>
        <w:t>]</w:t>
      </w:r>
      <w:r w:rsidR="00B738DB">
        <w:rPr>
          <w:rFonts w:ascii="Times New Roman" w:eastAsia="Times New Roman" w:hAnsi="Times New Roman" w:cs="Times New Roman"/>
          <w:szCs w:val="22"/>
        </w:rPr>
        <w:t xml:space="preserve">). It is expected that on iteration four </w:t>
      </w:r>
      <w:r w:rsidR="0061338E">
        <w:rPr>
          <w:rFonts w:ascii="Times New Roman" w:eastAsia="Times New Roman" w:hAnsi="Times New Roman" w:cs="Times New Roman"/>
          <w:szCs w:val="22"/>
        </w:rPr>
        <w:t xml:space="preserve">the cell will undergo mitosis, dividing and </w:t>
      </w:r>
      <w:r w:rsidR="004A4021">
        <w:rPr>
          <w:rFonts w:ascii="Times New Roman" w:eastAsia="Times New Roman" w:hAnsi="Times New Roman" w:cs="Times New Roman"/>
          <w:szCs w:val="22"/>
        </w:rPr>
        <w:t>increasing its turnover to</w:t>
      </w:r>
      <w:r w:rsidR="00433B2E">
        <w:rPr>
          <w:rFonts w:ascii="Times New Roman" w:eastAsia="Times New Roman" w:hAnsi="Times New Roman" w:cs="Times New Roman"/>
          <w:szCs w:val="22"/>
        </w:rPr>
        <w:t xml:space="preserve"> 50, therefore turning into a senescent cell</w:t>
      </w:r>
      <w:r w:rsidR="004A4021">
        <w:rPr>
          <w:rFonts w:ascii="Times New Roman" w:eastAsia="Times New Roman" w:hAnsi="Times New Roman" w:cs="Times New Roman"/>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228A72A6"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0C2207" w:rsidRPr="000C2207">
        <w:rPr>
          <w:rFonts w:ascii="Times New Roman" w:eastAsia="Times New Roman" w:hAnsi="Times New Roman" w:cs="Times New Roman"/>
          <w:sz w:val="22"/>
          <w:szCs w:val="22"/>
        </w:rPr>
        <w:br/>
        <w:t>Figure 5.x: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8D48E8">
      <w:pPr>
        <w:ind w:left="1440"/>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lastRenderedPageBreak/>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228E466" w:rsidR="000C2207" w:rsidRDefault="000C2207" w:rsidP="00EB2A20">
      <w:pPr>
        <w:jc w:val="center"/>
        <w:rPr>
          <w:rFonts w:eastAsia="Times New Roman"/>
          <w:sz w:val="22"/>
          <w:szCs w:val="22"/>
        </w:rPr>
      </w:pPr>
      <w:r>
        <w:rPr>
          <w:rFonts w:eastAsia="Times New Roman"/>
          <w:sz w:val="22"/>
          <w:szCs w:val="22"/>
        </w:rPr>
        <w:t>Figure 5.X: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8D48E8">
      <w:pPr>
        <w:ind w:left="1440"/>
        <w:rPr>
          <w:rFonts w:eastAsia="Times New Roman"/>
          <w:sz w:val="22"/>
          <w:szCs w:val="22"/>
        </w:rPr>
      </w:pPr>
      <w:r>
        <w:rPr>
          <w:rFonts w:eastAsia="Times New Roman"/>
          <w:sz w:val="22"/>
          <w:szCs w:val="22"/>
        </w:rPr>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321216AC" w:rsidR="00615A67" w:rsidRDefault="000C2207" w:rsidP="000C2207">
      <w:pPr>
        <w:jc w:val="center"/>
        <w:rPr>
          <w:rFonts w:eastAsia="Times New Roman"/>
          <w:sz w:val="22"/>
          <w:szCs w:val="22"/>
        </w:rPr>
      </w:pPr>
      <w:r>
        <w:rPr>
          <w:rFonts w:eastAsia="Times New Roman"/>
          <w:sz w:val="22"/>
          <w:szCs w:val="22"/>
        </w:rPr>
        <w:t>Figure 5.X: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8D48E8">
      <w:pPr>
        <w:ind w:left="1440"/>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4F9D1A30" w:rsidR="00BF0D9A" w:rsidRDefault="00BF0D9A" w:rsidP="00EB2A20">
      <w:pPr>
        <w:jc w:val="center"/>
        <w:rPr>
          <w:rFonts w:eastAsia="Times New Roman"/>
          <w:sz w:val="22"/>
          <w:szCs w:val="22"/>
        </w:rPr>
      </w:pPr>
      <w:r>
        <w:rPr>
          <w:rFonts w:eastAsia="Times New Roman"/>
          <w:sz w:val="22"/>
          <w:szCs w:val="22"/>
        </w:rPr>
        <w:t>Figure 5.X: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8D48E8">
      <w:pPr>
        <w:ind w:left="1440"/>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 xml:space="preserve">for both turning senescent and </w:t>
      </w:r>
      <w:r w:rsidR="00BF0D9A">
        <w:rPr>
          <w:rFonts w:eastAsia="Times New Roman"/>
          <w:sz w:val="22"/>
          <w:szCs w:val="22"/>
        </w:rPr>
        <w:lastRenderedPageBreak/>
        <w:t>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47D6C47D" w:rsidR="009D6B89" w:rsidRDefault="009D6B89" w:rsidP="00EA22A3">
      <w:pPr>
        <w:jc w:val="center"/>
        <w:rPr>
          <w:rFonts w:eastAsia="Times New Roman"/>
          <w:sz w:val="22"/>
          <w:szCs w:val="22"/>
        </w:rPr>
      </w:pPr>
      <w:r>
        <w:rPr>
          <w:rFonts w:eastAsia="Times New Roman"/>
          <w:sz w:val="22"/>
          <w:szCs w:val="22"/>
        </w:rPr>
        <w:t>Figure 5.X: Quiescent cell turning senescent.</w:t>
      </w:r>
    </w:p>
    <w:p w14:paraId="1ABCE508" w14:textId="77777777" w:rsidR="000844D5" w:rsidRDefault="000844D5">
      <w:pPr>
        <w:rPr>
          <w:rFonts w:eastAsia="Times New Roman"/>
          <w:sz w:val="22"/>
          <w:szCs w:val="22"/>
        </w:rPr>
      </w:pPr>
    </w:p>
    <w:p w14:paraId="4DF41FB5" w14:textId="77777777" w:rsidR="006411D1" w:rsidRPr="00226F61" w:rsidRDefault="006411D1">
      <w:pPr>
        <w:rPr>
          <w:rFonts w:eastAsia="Times New Roman"/>
          <w:sz w:val="22"/>
          <w:szCs w:val="22"/>
        </w:rPr>
      </w:pPr>
    </w:p>
    <w:p w14:paraId="7A82A00B" w14:textId="68EBCA15" w:rsidR="00950D7A" w:rsidRPr="009C3727" w:rsidRDefault="00950D7A" w:rsidP="002E3764">
      <w:pPr>
        <w:pStyle w:val="ListParagraph"/>
        <w:numPr>
          <w:ilvl w:val="0"/>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Results and Discussion</w:t>
      </w:r>
    </w:p>
    <w:p w14:paraId="42A9032E" w14:textId="77777777" w:rsidR="002E3764" w:rsidRPr="009C3727" w:rsidRDefault="002E3764" w:rsidP="002E3764">
      <w:pPr>
        <w:rPr>
          <w:rFonts w:eastAsia="Times New Roman"/>
          <w:b/>
          <w:sz w:val="22"/>
          <w:szCs w:val="22"/>
        </w:rPr>
      </w:pPr>
    </w:p>
    <w:p w14:paraId="24F87CE5" w14:textId="7E5E7986" w:rsidR="00995B45" w:rsidRPr="009C3727" w:rsidRDefault="00995B45" w:rsidP="00995B45">
      <w:pPr>
        <w:ind w:left="360"/>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can be found on GitHub at: </w:t>
      </w:r>
      <w:r w:rsidR="00D6226A" w:rsidRPr="009C3727">
        <w:rPr>
          <w:rFonts w:eastAsia="Times New Roman"/>
          <w:sz w:val="22"/>
          <w:szCs w:val="22"/>
        </w:rPr>
        <w:t>https://github.com/HarrisonCooper/dissertation</w:t>
      </w:r>
      <w:r w:rsidR="00D6226A">
        <w:rPr>
          <w:rFonts w:eastAsia="Times New Roman"/>
          <w:sz w:val="22"/>
          <w:szCs w:val="22"/>
        </w:rPr>
        <w:t>.</w:t>
      </w:r>
    </w:p>
    <w:p w14:paraId="6BDC1948" w14:textId="77777777" w:rsidR="00995B45" w:rsidRPr="009C3727" w:rsidRDefault="00995B45" w:rsidP="002E3764">
      <w:pPr>
        <w:rPr>
          <w:rFonts w:eastAsia="Times New Roman"/>
          <w:b/>
          <w:sz w:val="22"/>
          <w:szCs w:val="22"/>
        </w:rPr>
      </w:pPr>
    </w:p>
    <w:p w14:paraId="1EA3411D" w14:textId="32D07BDB" w:rsidR="002E3764" w:rsidRPr="007B235B" w:rsidRDefault="00121C18" w:rsidP="002E3764">
      <w:pPr>
        <w:pStyle w:val="ListParagraph"/>
        <w:numPr>
          <w:ilvl w:val="1"/>
          <w:numId w:val="9"/>
        </w:numP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Main </w:t>
      </w:r>
      <w:r w:rsidR="002E3764" w:rsidRPr="009C3727">
        <w:rPr>
          <w:rFonts w:ascii="Times New Roman" w:eastAsia="Times New Roman" w:hAnsi="Times New Roman" w:cs="Times New Roman"/>
          <w:b/>
          <w:sz w:val="22"/>
          <w:szCs w:val="22"/>
        </w:rPr>
        <w:t>Simulation Results</w:t>
      </w:r>
      <w:r w:rsidR="002C0EF7">
        <w:rPr>
          <w:rFonts w:ascii="Times New Roman" w:eastAsia="Times New Roman" w:hAnsi="Times New Roman" w:cs="Times New Roman"/>
          <w:b/>
          <w:sz w:val="22"/>
          <w:szCs w:val="22"/>
        </w:rPr>
        <w:br/>
      </w:r>
      <w:r w:rsidR="002C0EF7">
        <w:rPr>
          <w:rFonts w:ascii="Times New Roman" w:eastAsia="Times New Roman" w:hAnsi="Times New Roman" w:cs="Times New Roman"/>
          <w:b/>
          <w:sz w:val="22"/>
          <w:szCs w:val="22"/>
        </w:rPr>
        <w:br/>
      </w:r>
      <w:r w:rsidR="002C0EF7">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sidR="002C0EF7">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sidR="002C0EF7">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sidR="002C0EF7">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sidR="002C0EF7">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sidR="002C0EF7">
        <w:rPr>
          <w:rFonts w:ascii="Times New Roman" w:eastAsia="Times New Roman" w:hAnsi="Times New Roman" w:cs="Times New Roman"/>
          <w:sz w:val="22"/>
          <w:szCs w:val="22"/>
        </w:rPr>
        <w:t>] where they used a 1mm</w:t>
      </w:r>
      <w:r w:rsidR="002C0EF7">
        <w:rPr>
          <w:rFonts w:ascii="Times New Roman" w:eastAsia="Times New Roman" w:hAnsi="Times New Roman" w:cs="Times New Roman"/>
          <w:sz w:val="22"/>
          <w:szCs w:val="22"/>
          <w:vertAlign w:val="superscript"/>
        </w:rPr>
        <w:t>2</w:t>
      </w:r>
      <w:r w:rsidR="002C0EF7">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sidR="002C0EF7">
        <w:rPr>
          <w:rFonts w:ascii="Times New Roman" w:eastAsia="Times New Roman" w:hAnsi="Times New Roman" w:cs="Times New Roman"/>
          <w:sz w:val="22"/>
          <w:szCs w:val="22"/>
        </w:rPr>
        <w:t>cells and a wound 400</w:t>
      </w:r>
      <w:r w:rsidR="002C0EF7">
        <w:rPr>
          <w:rFonts w:ascii="Times New Roman" w:eastAsia="Times New Roman" w:hAnsi="Times New Roman" w:cs="Times New Roman"/>
          <w:sz w:val="22"/>
          <w:szCs w:val="22"/>
        </w:rPr>
        <w:sym w:font="Symbol" w:char="F06D"/>
      </w:r>
      <w:r w:rsidR="002C0EF7">
        <w:rPr>
          <w:rFonts w:ascii="Times New Roman" w:eastAsia="Times New Roman" w:hAnsi="Times New Roman" w:cs="Times New Roman"/>
          <w:sz w:val="22"/>
          <w:szCs w:val="22"/>
        </w:rPr>
        <w:t>m wide. Instead most simulations were run at 500</w:t>
      </w:r>
      <w:r w:rsidR="002C0EF7">
        <w:rPr>
          <w:rFonts w:ascii="Times New Roman" w:eastAsia="Times New Roman" w:hAnsi="Times New Roman" w:cs="Times New Roman"/>
          <w:sz w:val="22"/>
          <w:szCs w:val="22"/>
        </w:rPr>
        <w:sym w:font="Symbol" w:char="F06D"/>
      </w:r>
      <w:r w:rsidR="002C0EF7">
        <w:rPr>
          <w:rFonts w:ascii="Times New Roman" w:eastAsia="Times New Roman" w:hAnsi="Times New Roman" w:cs="Times New Roman"/>
          <w:sz w:val="22"/>
          <w:szCs w:val="22"/>
        </w:rPr>
        <w:t>m</w:t>
      </w:r>
      <w:r w:rsidR="002C0EF7">
        <w:rPr>
          <w:rFonts w:ascii="Times New Roman" w:eastAsia="Times New Roman" w:hAnsi="Times New Roman" w:cs="Times New Roman"/>
          <w:sz w:val="22"/>
          <w:szCs w:val="22"/>
          <w:vertAlign w:val="superscript"/>
        </w:rPr>
        <w:t>2</w:t>
      </w:r>
      <w:r w:rsidR="002C0EF7">
        <w:rPr>
          <w:rFonts w:ascii="Times New Roman" w:eastAsia="Times New Roman" w:hAnsi="Times New Roman" w:cs="Times New Roman"/>
          <w:sz w:val="22"/>
          <w:szCs w:val="22"/>
        </w:rPr>
        <w:t xml:space="preserve"> with a wound size of 200</w:t>
      </w:r>
      <w:r w:rsidR="002C0EF7">
        <w:rPr>
          <w:rFonts w:ascii="Times New Roman" w:eastAsia="Times New Roman" w:hAnsi="Times New Roman" w:cs="Times New Roman"/>
          <w:sz w:val="22"/>
          <w:szCs w:val="22"/>
        </w:rPr>
        <w:sym w:font="Symbol" w:char="F06D"/>
      </w:r>
      <w:r w:rsidR="002C0EF7">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sidR="002C0EF7">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sidR="002C0EF7">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14ECA757" w:rsidR="007B235B" w:rsidRDefault="007B235B" w:rsidP="007B235B">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 w:val="22"/>
          <w:szCs w:val="22"/>
        </w:rPr>
        <w:t>The time st</w:t>
      </w:r>
      <w:r w:rsidR="00810C35">
        <w:rPr>
          <w:rFonts w:ascii="Times New Roman" w:eastAsia="Times New Roman" w:hAnsi="Times New Roman" w:cs="Times New Roman"/>
          <w:sz w:val="22"/>
          <w:szCs w:val="22"/>
        </w:rPr>
        <w:t xml:space="preserve">ep of each iteration is 6 hours and each simulation was initialised with 50 proliferating cells and a varying </w:t>
      </w:r>
      <w:r w:rsidR="004920DC">
        <w:rPr>
          <w:rFonts w:ascii="Times New Roman" w:eastAsia="Times New Roman" w:hAnsi="Times New Roman" w:cs="Times New Roman"/>
          <w:sz w:val="22"/>
          <w:szCs w:val="22"/>
        </w:rPr>
        <w:t>number</w:t>
      </w:r>
      <w:r w:rsidR="00810C35">
        <w:rPr>
          <w:rFonts w:ascii="Times New Roman" w:eastAsia="Times New Roman" w:hAnsi="Times New Roman" w:cs="Times New Roman"/>
          <w:sz w:val="22"/>
          <w:szCs w:val="22"/>
        </w:rPr>
        <w:t xml:space="preserve"> of senescent cells to achieve the desired percentage senescence at confluence. </w:t>
      </w:r>
    </w:p>
    <w:p w14:paraId="452FA2C6" w14:textId="77777777" w:rsidR="003559DA" w:rsidRPr="007B235B" w:rsidRDefault="003559DA" w:rsidP="007B235B">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DD779C" w14:paraId="12CE31E8" w14:textId="77777777" w:rsidTr="006C4ACA">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3F5439A3" w14:textId="77777777" w:rsidR="00DD779C" w:rsidRPr="004D7E1F" w:rsidRDefault="00DD779C" w:rsidP="006C4ACA">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1D3405A6" w14:textId="77777777" w:rsidR="00DD779C" w:rsidRPr="004D7E1F" w:rsidRDefault="00DD779C" w:rsidP="006C4ACA">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FC96634" w14:textId="77777777" w:rsidR="00DD779C" w:rsidRPr="004D7E1F" w:rsidRDefault="00DD779C" w:rsidP="006C4ACA">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C62BBE0" w14:textId="77777777" w:rsidR="00DD779C" w:rsidRPr="004D7E1F" w:rsidRDefault="00DD779C" w:rsidP="006C4ACA">
            <w:pPr>
              <w:jc w:val="center"/>
              <w:rPr>
                <w:rFonts w:eastAsia="Times New Roman"/>
                <w:b/>
                <w:sz w:val="22"/>
                <w:szCs w:val="22"/>
              </w:rPr>
            </w:pPr>
            <w:r w:rsidRPr="004D7E1F">
              <w:rPr>
                <w:rFonts w:eastAsia="Times New Roman"/>
                <w:b/>
                <w:sz w:val="22"/>
                <w:szCs w:val="22"/>
              </w:rPr>
              <w:t>Standard Deviation</w:t>
            </w:r>
          </w:p>
        </w:tc>
      </w:tr>
      <w:tr w:rsidR="00DD779C" w14:paraId="55C32921" w14:textId="77777777" w:rsidTr="006C4ACA">
        <w:trPr>
          <w:jc w:val="center"/>
        </w:trPr>
        <w:tc>
          <w:tcPr>
            <w:tcW w:w="2040" w:type="dxa"/>
            <w:gridSpan w:val="2"/>
            <w:vMerge/>
            <w:tcBorders>
              <w:left w:val="single" w:sz="24" w:space="0" w:color="auto"/>
              <w:bottom w:val="single" w:sz="24" w:space="0" w:color="auto"/>
              <w:right w:val="single" w:sz="24" w:space="0" w:color="auto"/>
            </w:tcBorders>
            <w:vAlign w:val="center"/>
          </w:tcPr>
          <w:p w14:paraId="0B5D473C" w14:textId="77777777" w:rsidR="00DD779C" w:rsidRPr="004D7E1F" w:rsidRDefault="00DD779C" w:rsidP="006C4ACA">
            <w:pPr>
              <w:jc w:val="center"/>
              <w:rPr>
                <w:rFonts w:eastAsia="Times New Roman"/>
                <w:b/>
                <w:sz w:val="22"/>
                <w:szCs w:val="22"/>
              </w:rPr>
            </w:pPr>
          </w:p>
        </w:tc>
        <w:tc>
          <w:tcPr>
            <w:tcW w:w="970" w:type="dxa"/>
            <w:tcBorders>
              <w:left w:val="single" w:sz="24" w:space="0" w:color="auto"/>
              <w:bottom w:val="single" w:sz="24" w:space="0" w:color="auto"/>
            </w:tcBorders>
            <w:vAlign w:val="center"/>
          </w:tcPr>
          <w:p w14:paraId="148273E2" w14:textId="77777777" w:rsidR="00DD779C" w:rsidRPr="004D7E1F" w:rsidRDefault="00DD779C" w:rsidP="006C4ACA">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6BA46995" w14:textId="77777777" w:rsidR="00DD779C" w:rsidRPr="004D7E1F" w:rsidRDefault="00DD779C" w:rsidP="006C4ACA">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1D737A15" w14:textId="77777777" w:rsidR="00DD779C" w:rsidRPr="004D7E1F" w:rsidRDefault="00DD779C" w:rsidP="006C4ACA">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721F4254" w14:textId="77777777" w:rsidR="00DD779C" w:rsidRPr="004D7E1F" w:rsidRDefault="00DD779C" w:rsidP="006C4ACA">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34409464" w14:textId="77777777" w:rsidR="00DD779C" w:rsidRPr="004D7E1F" w:rsidRDefault="00DD779C" w:rsidP="006C4ACA">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C898E2E" w14:textId="77777777" w:rsidR="00DD779C" w:rsidRPr="004D7E1F" w:rsidRDefault="00DD779C" w:rsidP="006C4ACA">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42049FC" w14:textId="77777777" w:rsidR="00DD779C" w:rsidRPr="004D7E1F" w:rsidRDefault="00DD779C" w:rsidP="006C4ACA">
            <w:pPr>
              <w:jc w:val="center"/>
              <w:rPr>
                <w:rFonts w:eastAsia="Times New Roman"/>
                <w:b/>
                <w:sz w:val="22"/>
                <w:szCs w:val="22"/>
              </w:rPr>
            </w:pPr>
          </w:p>
        </w:tc>
      </w:tr>
      <w:tr w:rsidR="00DD779C" w14:paraId="5597C9CD" w14:textId="77777777" w:rsidTr="006C4ACA">
        <w:trPr>
          <w:jc w:val="center"/>
        </w:trPr>
        <w:tc>
          <w:tcPr>
            <w:tcW w:w="2040" w:type="dxa"/>
            <w:gridSpan w:val="2"/>
            <w:tcBorders>
              <w:top w:val="single" w:sz="24" w:space="0" w:color="auto"/>
              <w:left w:val="single" w:sz="24" w:space="0" w:color="auto"/>
              <w:right w:val="single" w:sz="24" w:space="0" w:color="auto"/>
            </w:tcBorders>
            <w:vAlign w:val="center"/>
          </w:tcPr>
          <w:p w14:paraId="3B0DB5FF" w14:textId="77777777" w:rsidR="00DD779C" w:rsidRPr="004D7E1F" w:rsidRDefault="00DD779C" w:rsidP="006C4ACA">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180BDDC4" w14:textId="5BC54A4B"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1A4771C9" w14:textId="72226E65"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41E4EDBB" w14:textId="387E9FDF"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0681043E" w14:textId="50B12A11"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1E8C61D1" w14:textId="34D73F48"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0A91579C" w14:textId="5CFD309E"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04DAB67F" w14:textId="3CF2A6F3" w:rsidR="00DD779C" w:rsidRPr="004D7E1F" w:rsidRDefault="004D7E1F" w:rsidP="006C4ACA">
            <w:pPr>
              <w:jc w:val="center"/>
              <w:rPr>
                <w:rFonts w:eastAsia="Times New Roman"/>
                <w:sz w:val="22"/>
                <w:szCs w:val="22"/>
              </w:rPr>
            </w:pPr>
            <w:r w:rsidRPr="004D7E1F">
              <w:rPr>
                <w:rFonts w:eastAsia="Times New Roman"/>
                <w:sz w:val="22"/>
                <w:szCs w:val="22"/>
              </w:rPr>
              <w:t>0</w:t>
            </w:r>
          </w:p>
        </w:tc>
      </w:tr>
      <w:tr w:rsidR="00DD779C" w14:paraId="18CE4607" w14:textId="77777777" w:rsidTr="006C4ACA">
        <w:trPr>
          <w:jc w:val="center"/>
        </w:trPr>
        <w:tc>
          <w:tcPr>
            <w:tcW w:w="2040" w:type="dxa"/>
            <w:gridSpan w:val="2"/>
            <w:tcBorders>
              <w:left w:val="single" w:sz="24" w:space="0" w:color="auto"/>
              <w:bottom w:val="single" w:sz="24" w:space="0" w:color="auto"/>
              <w:right w:val="single" w:sz="24" w:space="0" w:color="auto"/>
            </w:tcBorders>
            <w:vAlign w:val="center"/>
          </w:tcPr>
          <w:p w14:paraId="3B25A8FF" w14:textId="25C596B0" w:rsidR="00DD779C" w:rsidRPr="004D7E1F" w:rsidRDefault="00DD779C" w:rsidP="006C4ACA">
            <w:pPr>
              <w:jc w:val="center"/>
              <w:rPr>
                <w:rFonts w:eastAsia="Times New Roman"/>
                <w:b/>
                <w:sz w:val="22"/>
                <w:szCs w:val="22"/>
              </w:rPr>
            </w:pPr>
            <w:r w:rsidRPr="004D7E1F">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ED10B37" w14:textId="26E4A645" w:rsidR="00DD779C" w:rsidRPr="004D7E1F" w:rsidRDefault="00DD779C" w:rsidP="006C4ACA">
            <w:pPr>
              <w:jc w:val="center"/>
              <w:rPr>
                <w:rFonts w:eastAsia="Times New Roman"/>
                <w:sz w:val="22"/>
                <w:szCs w:val="22"/>
              </w:rPr>
            </w:pPr>
            <w:r w:rsidRPr="004D7E1F">
              <w:rPr>
                <w:rFonts w:eastAsia="Times New Roman"/>
                <w:sz w:val="22"/>
                <w:szCs w:val="22"/>
              </w:rPr>
              <w:t>3</w:t>
            </w:r>
            <w:r w:rsidR="004D7E1F" w:rsidRPr="004D7E1F">
              <w:rPr>
                <w:rFonts w:eastAsia="Times New Roman"/>
                <w:sz w:val="22"/>
                <w:szCs w:val="22"/>
              </w:rPr>
              <w:t>0</w:t>
            </w:r>
          </w:p>
        </w:tc>
        <w:tc>
          <w:tcPr>
            <w:tcW w:w="920" w:type="dxa"/>
            <w:tcBorders>
              <w:bottom w:val="single" w:sz="24" w:space="0" w:color="auto"/>
            </w:tcBorders>
            <w:vAlign w:val="center"/>
          </w:tcPr>
          <w:p w14:paraId="24A808E3" w14:textId="10C5B606"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5D69A004" w14:textId="61AB4B16"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382C9218" w14:textId="754778CB"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20ED77FD" w14:textId="77777777" w:rsidR="00DD779C" w:rsidRPr="004D7E1F" w:rsidRDefault="00DD779C" w:rsidP="006C4ACA">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5120F382" w14:textId="484CE3F7"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782AB0D1" w14:textId="63AD6C0A" w:rsidR="00DD779C" w:rsidRPr="004D7E1F" w:rsidRDefault="004D7E1F" w:rsidP="006C4ACA">
            <w:pPr>
              <w:jc w:val="center"/>
              <w:rPr>
                <w:rFonts w:eastAsia="Times New Roman"/>
                <w:sz w:val="22"/>
                <w:szCs w:val="22"/>
              </w:rPr>
            </w:pPr>
            <w:r w:rsidRPr="004D7E1F">
              <w:rPr>
                <w:rFonts w:eastAsia="Times New Roman"/>
                <w:sz w:val="22"/>
                <w:szCs w:val="22"/>
              </w:rPr>
              <w:t>0</w:t>
            </w:r>
          </w:p>
        </w:tc>
      </w:tr>
      <w:tr w:rsidR="004D7E1F" w14:paraId="41F85E52" w14:textId="77777777" w:rsidTr="006C4ACA">
        <w:trPr>
          <w:jc w:val="center"/>
        </w:trPr>
        <w:tc>
          <w:tcPr>
            <w:tcW w:w="1410" w:type="dxa"/>
            <w:vMerge w:val="restart"/>
            <w:tcBorders>
              <w:top w:val="single" w:sz="24" w:space="0" w:color="auto"/>
              <w:left w:val="single" w:sz="24" w:space="0" w:color="auto"/>
              <w:right w:val="single" w:sz="24" w:space="0" w:color="auto"/>
            </w:tcBorders>
            <w:vAlign w:val="center"/>
          </w:tcPr>
          <w:p w14:paraId="3C613703" w14:textId="77777777" w:rsidR="004D7E1F" w:rsidRPr="004D7E1F" w:rsidRDefault="004D7E1F" w:rsidP="006C4ACA">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88837F7" w14:textId="77777777" w:rsidR="004D7E1F" w:rsidRPr="004D7E1F" w:rsidRDefault="004D7E1F" w:rsidP="006C4ACA">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1CD802AF" w14:textId="3ABB611F" w:rsidR="004D7E1F" w:rsidRPr="004D7E1F" w:rsidRDefault="004D7E1F" w:rsidP="006C4ACA">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25EBA21B" w14:textId="5B444BA7" w:rsidR="004D7E1F" w:rsidRPr="004D7E1F" w:rsidRDefault="004D7E1F" w:rsidP="006C4ACA">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BB6B7EE" w14:textId="20938ABA" w:rsidR="004D7E1F" w:rsidRPr="004D7E1F" w:rsidRDefault="004D7E1F" w:rsidP="006C4ACA">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BBB024D" w14:textId="7950F13F" w:rsidR="004D7E1F" w:rsidRPr="004D7E1F" w:rsidRDefault="004D7E1F" w:rsidP="006C4ACA">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2053F979" w14:textId="183E0CB1" w:rsidR="004D7E1F" w:rsidRPr="004D7E1F" w:rsidRDefault="004D7E1F" w:rsidP="006C4ACA">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509664F5" w14:textId="7A537970" w:rsidR="004D7E1F" w:rsidRPr="004D7E1F" w:rsidRDefault="004D7E1F" w:rsidP="006C4ACA">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34ABE837" w14:textId="60143F0E" w:rsidR="004D7E1F" w:rsidRPr="004D7E1F" w:rsidRDefault="004D7E1F" w:rsidP="006C4ACA">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4D7E1F" w14:paraId="674866EC" w14:textId="77777777" w:rsidTr="006C4ACA">
        <w:trPr>
          <w:jc w:val="center"/>
        </w:trPr>
        <w:tc>
          <w:tcPr>
            <w:tcW w:w="1410" w:type="dxa"/>
            <w:vMerge/>
            <w:tcBorders>
              <w:left w:val="single" w:sz="24" w:space="0" w:color="auto"/>
              <w:right w:val="single" w:sz="24" w:space="0" w:color="auto"/>
            </w:tcBorders>
            <w:vAlign w:val="center"/>
          </w:tcPr>
          <w:p w14:paraId="70474F8B"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7AC38CF1" w14:textId="77777777" w:rsidR="004D7E1F" w:rsidRPr="004D7E1F" w:rsidRDefault="004D7E1F" w:rsidP="006C4ACA">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B02E6B9" w14:textId="18484FE3" w:rsidR="004D7E1F" w:rsidRPr="004D7E1F" w:rsidRDefault="004D7E1F" w:rsidP="006C4ACA">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795A13B5" w14:textId="512CB189" w:rsidR="004D7E1F" w:rsidRPr="004D7E1F" w:rsidRDefault="004D7E1F" w:rsidP="006C4ACA">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0FB2F20E" w14:textId="38485BFC" w:rsidR="004D7E1F" w:rsidRPr="004D7E1F" w:rsidRDefault="004D7E1F" w:rsidP="006C4ACA">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5EFCBAC2" w14:textId="019CFA33" w:rsidR="004D7E1F" w:rsidRPr="004D7E1F" w:rsidRDefault="004D7E1F" w:rsidP="006C4ACA">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20957CBF" w14:textId="262AD057" w:rsidR="004D7E1F" w:rsidRPr="004D7E1F" w:rsidRDefault="004D7E1F" w:rsidP="006C4ACA">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21DF5DD1" w14:textId="2442CC69" w:rsidR="004D7E1F" w:rsidRPr="004D7E1F" w:rsidRDefault="004D7E1F" w:rsidP="006C4ACA">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111ED7C5" w14:textId="37AD2DF7" w:rsidR="004D7E1F" w:rsidRPr="004D7E1F" w:rsidRDefault="004D7E1F" w:rsidP="006C4ACA">
            <w:pPr>
              <w:jc w:val="center"/>
              <w:rPr>
                <w:rFonts w:eastAsia="Times New Roman"/>
                <w:sz w:val="22"/>
                <w:szCs w:val="22"/>
              </w:rPr>
            </w:pPr>
            <w:r>
              <w:rPr>
                <w:rFonts w:eastAsia="Times New Roman"/>
                <w:color w:val="000000"/>
                <w:sz w:val="22"/>
                <w:szCs w:val="22"/>
              </w:rPr>
              <w:t>9.93</w:t>
            </w:r>
          </w:p>
        </w:tc>
      </w:tr>
      <w:tr w:rsidR="004D7E1F" w14:paraId="3B27D20C" w14:textId="77777777" w:rsidTr="006C4ACA">
        <w:trPr>
          <w:jc w:val="center"/>
        </w:trPr>
        <w:tc>
          <w:tcPr>
            <w:tcW w:w="1410" w:type="dxa"/>
            <w:vMerge/>
            <w:tcBorders>
              <w:left w:val="single" w:sz="24" w:space="0" w:color="auto"/>
              <w:right w:val="single" w:sz="24" w:space="0" w:color="auto"/>
            </w:tcBorders>
            <w:vAlign w:val="center"/>
          </w:tcPr>
          <w:p w14:paraId="5FA15B14"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4C2FE4F5" w14:textId="77777777" w:rsidR="004D7E1F" w:rsidRPr="004D7E1F" w:rsidRDefault="004D7E1F" w:rsidP="006C4ACA">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646F6AE9" w14:textId="09FDE0C9" w:rsidR="004D7E1F" w:rsidRPr="004D7E1F" w:rsidRDefault="004D7E1F" w:rsidP="006C4ACA">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216559AB" w14:textId="05CFB72C" w:rsidR="004D7E1F" w:rsidRPr="004D7E1F" w:rsidRDefault="004D7E1F" w:rsidP="006C4ACA">
            <w:pPr>
              <w:jc w:val="center"/>
              <w:rPr>
                <w:rFonts w:eastAsia="Times New Roman"/>
                <w:sz w:val="22"/>
                <w:szCs w:val="22"/>
              </w:rPr>
            </w:pPr>
            <w:r w:rsidRPr="004D7E1F">
              <w:rPr>
                <w:rFonts w:eastAsia="Times New Roman"/>
                <w:color w:val="000000"/>
                <w:sz w:val="22"/>
                <w:szCs w:val="22"/>
              </w:rPr>
              <w:t>33</w:t>
            </w:r>
            <w:r w:rsidR="00F64880">
              <w:rPr>
                <w:rFonts w:eastAsia="Times New Roman"/>
                <w:color w:val="000000"/>
                <w:sz w:val="22"/>
                <w:szCs w:val="22"/>
              </w:rPr>
              <w:t>3</w:t>
            </w:r>
          </w:p>
        </w:tc>
        <w:tc>
          <w:tcPr>
            <w:tcW w:w="990" w:type="dxa"/>
            <w:vAlign w:val="center"/>
          </w:tcPr>
          <w:p w14:paraId="482DB39C" w14:textId="376F1A38" w:rsidR="004D7E1F" w:rsidRPr="004D7E1F" w:rsidRDefault="004D7E1F" w:rsidP="006C4ACA">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1C50543F" w14:textId="0BAC20E8" w:rsidR="004D7E1F" w:rsidRPr="004D7E1F" w:rsidRDefault="004D7E1F" w:rsidP="006C4ACA">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50BCAFEE" w14:textId="2713456A" w:rsidR="004D7E1F" w:rsidRPr="004D7E1F" w:rsidRDefault="004D7E1F" w:rsidP="006C4ACA">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71B61C64" w14:textId="324E2EBD" w:rsidR="004D7E1F" w:rsidRPr="004D7E1F" w:rsidRDefault="00F64880" w:rsidP="006C4ACA">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726C2DD9" w14:textId="5E850F8E" w:rsidR="004D7E1F" w:rsidRPr="004D7E1F" w:rsidRDefault="00F64880" w:rsidP="006C4ACA">
            <w:pPr>
              <w:jc w:val="center"/>
              <w:rPr>
                <w:rFonts w:eastAsia="Times New Roman"/>
                <w:sz w:val="22"/>
                <w:szCs w:val="22"/>
              </w:rPr>
            </w:pPr>
            <w:r>
              <w:rPr>
                <w:rFonts w:eastAsia="Times New Roman"/>
                <w:color w:val="000000"/>
                <w:sz w:val="22"/>
                <w:szCs w:val="22"/>
              </w:rPr>
              <w:t>9.36</w:t>
            </w:r>
          </w:p>
        </w:tc>
      </w:tr>
      <w:tr w:rsidR="004D7E1F" w14:paraId="2555505F" w14:textId="77777777" w:rsidTr="006C4ACA">
        <w:trPr>
          <w:jc w:val="center"/>
        </w:trPr>
        <w:tc>
          <w:tcPr>
            <w:tcW w:w="1410" w:type="dxa"/>
            <w:vMerge/>
            <w:tcBorders>
              <w:left w:val="single" w:sz="24" w:space="0" w:color="auto"/>
              <w:right w:val="single" w:sz="24" w:space="0" w:color="auto"/>
            </w:tcBorders>
            <w:vAlign w:val="center"/>
          </w:tcPr>
          <w:p w14:paraId="01B1E5B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20C6384F" w14:textId="77777777" w:rsidR="004D7E1F" w:rsidRPr="004D7E1F" w:rsidRDefault="004D7E1F" w:rsidP="006C4ACA">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6F6AE339" w14:textId="19489ABE" w:rsidR="004D7E1F" w:rsidRPr="004D7E1F" w:rsidRDefault="004D7E1F" w:rsidP="006C4ACA">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729BFF36" w14:textId="71696DFC" w:rsidR="004D7E1F" w:rsidRPr="004D7E1F" w:rsidRDefault="004D7E1F" w:rsidP="006C4ACA">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659A9E0C" w14:textId="39396A05" w:rsidR="004D7E1F" w:rsidRPr="004D7E1F" w:rsidRDefault="004D7E1F" w:rsidP="006C4ACA">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77AE0DB2" w14:textId="5814F0E1" w:rsidR="004D7E1F" w:rsidRPr="004D7E1F" w:rsidRDefault="004D7E1F" w:rsidP="006C4ACA">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B504F9C" w14:textId="1364CEBB" w:rsidR="004D7E1F" w:rsidRPr="004D7E1F" w:rsidRDefault="004D7E1F" w:rsidP="006C4ACA">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030B0DE2" w14:textId="4C0E227F" w:rsidR="004D7E1F" w:rsidRPr="004D7E1F" w:rsidRDefault="004D7E1F" w:rsidP="006C4ACA">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5A205477" w14:textId="02544D6D" w:rsidR="004D7E1F" w:rsidRPr="004D7E1F" w:rsidRDefault="004D7E1F" w:rsidP="006C4ACA">
            <w:pPr>
              <w:jc w:val="center"/>
              <w:rPr>
                <w:rFonts w:eastAsia="Times New Roman"/>
                <w:sz w:val="22"/>
                <w:szCs w:val="22"/>
              </w:rPr>
            </w:pPr>
            <w:r w:rsidRPr="004D7E1F">
              <w:rPr>
                <w:rFonts w:eastAsia="Times New Roman"/>
                <w:color w:val="000000"/>
                <w:sz w:val="22"/>
                <w:szCs w:val="22"/>
              </w:rPr>
              <w:t>9.84</w:t>
            </w:r>
          </w:p>
        </w:tc>
      </w:tr>
      <w:tr w:rsidR="004D7E1F" w14:paraId="12EBFAE3" w14:textId="77777777" w:rsidTr="006C4ACA">
        <w:trPr>
          <w:jc w:val="center"/>
        </w:trPr>
        <w:tc>
          <w:tcPr>
            <w:tcW w:w="1410" w:type="dxa"/>
            <w:vMerge/>
            <w:tcBorders>
              <w:left w:val="single" w:sz="24" w:space="0" w:color="auto"/>
              <w:right w:val="single" w:sz="24" w:space="0" w:color="auto"/>
            </w:tcBorders>
            <w:vAlign w:val="center"/>
          </w:tcPr>
          <w:p w14:paraId="54F90FA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71DA238D" w14:textId="77777777" w:rsidR="004D7E1F" w:rsidRPr="004D7E1F" w:rsidRDefault="004D7E1F" w:rsidP="006C4ACA">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5892C6AA" w14:textId="600ED8FB" w:rsidR="004D7E1F" w:rsidRPr="004D7E1F" w:rsidRDefault="004D7E1F" w:rsidP="006C4ACA">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11DC5E13" w14:textId="085C8F1B" w:rsidR="004D7E1F" w:rsidRPr="004D7E1F" w:rsidRDefault="004D7E1F" w:rsidP="006C4ACA">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4E11AB1C" w14:textId="05D75466" w:rsidR="004D7E1F" w:rsidRPr="004D7E1F" w:rsidRDefault="004D7E1F" w:rsidP="006C4ACA">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16DE3175" w14:textId="58106455" w:rsidR="004D7E1F" w:rsidRPr="004D7E1F" w:rsidRDefault="004D7E1F" w:rsidP="006C4ACA">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651C18A3" w14:textId="1EAEB560" w:rsidR="004D7E1F" w:rsidRPr="004D7E1F" w:rsidRDefault="004D7E1F" w:rsidP="006C4ACA">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1EA1BD5" w14:textId="6D660958" w:rsidR="004D7E1F" w:rsidRPr="004D7E1F" w:rsidRDefault="004D7E1F" w:rsidP="006C4ACA">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0D3A5C1A" w14:textId="76B6D7F4" w:rsidR="004D7E1F" w:rsidRPr="004D7E1F" w:rsidRDefault="004D7E1F" w:rsidP="006C4ACA">
            <w:pPr>
              <w:jc w:val="center"/>
              <w:rPr>
                <w:rFonts w:eastAsia="Times New Roman"/>
                <w:sz w:val="22"/>
                <w:szCs w:val="22"/>
              </w:rPr>
            </w:pPr>
            <w:r>
              <w:rPr>
                <w:rFonts w:eastAsia="Times New Roman"/>
                <w:color w:val="000000"/>
                <w:sz w:val="22"/>
                <w:szCs w:val="22"/>
              </w:rPr>
              <w:t>11.36</w:t>
            </w:r>
          </w:p>
        </w:tc>
      </w:tr>
      <w:tr w:rsidR="004D7E1F" w14:paraId="6FFCDD42" w14:textId="77777777" w:rsidTr="006C4ACA">
        <w:trPr>
          <w:jc w:val="center"/>
        </w:trPr>
        <w:tc>
          <w:tcPr>
            <w:tcW w:w="1410" w:type="dxa"/>
            <w:vMerge/>
            <w:tcBorders>
              <w:left w:val="single" w:sz="24" w:space="0" w:color="auto"/>
              <w:right w:val="single" w:sz="24" w:space="0" w:color="auto"/>
            </w:tcBorders>
            <w:vAlign w:val="center"/>
          </w:tcPr>
          <w:p w14:paraId="02048BBC"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03715526" w14:textId="77777777" w:rsidR="004D7E1F" w:rsidRPr="004D7E1F" w:rsidRDefault="004D7E1F" w:rsidP="006C4ACA">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2DDC4439" w14:textId="17F99E3F"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76321460" w14:textId="3E70B1CC"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7A449FBB" w14:textId="327FE548"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35B0C8B0" w14:textId="5EEAB52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A0FD63C" w14:textId="324F5C40"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C9AB4E2" w14:textId="2082FCF0"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461A09F5" w14:textId="77F33B63"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6F17AA09" w14:textId="77777777" w:rsidTr="006C4ACA">
        <w:trPr>
          <w:jc w:val="center"/>
        </w:trPr>
        <w:tc>
          <w:tcPr>
            <w:tcW w:w="1410" w:type="dxa"/>
            <w:vMerge/>
            <w:tcBorders>
              <w:left w:val="single" w:sz="24" w:space="0" w:color="auto"/>
              <w:right w:val="single" w:sz="24" w:space="0" w:color="auto"/>
            </w:tcBorders>
            <w:vAlign w:val="center"/>
          </w:tcPr>
          <w:p w14:paraId="52C1245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569BDEB8" w14:textId="77777777" w:rsidR="004D7E1F" w:rsidRPr="004D7E1F" w:rsidRDefault="004D7E1F" w:rsidP="006C4ACA">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34BC0CC4" w14:textId="7EF132C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2D427F77" w14:textId="6DAF09EA"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B20BDE9" w14:textId="2AF3A082"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622290FF" w14:textId="3878E2F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321827E" w14:textId="3602C672"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1797FF48" w14:textId="422E0A4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3D292906" w14:textId="615CFEF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12CE9706" w14:textId="77777777" w:rsidTr="006C4ACA">
        <w:trPr>
          <w:jc w:val="center"/>
        </w:trPr>
        <w:tc>
          <w:tcPr>
            <w:tcW w:w="1410" w:type="dxa"/>
            <w:vMerge/>
            <w:tcBorders>
              <w:left w:val="single" w:sz="24" w:space="0" w:color="auto"/>
              <w:right w:val="single" w:sz="24" w:space="0" w:color="auto"/>
            </w:tcBorders>
            <w:vAlign w:val="center"/>
          </w:tcPr>
          <w:p w14:paraId="79E319D2"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1862858D" w14:textId="77777777" w:rsidR="004D7E1F" w:rsidRPr="004D7E1F" w:rsidRDefault="004D7E1F" w:rsidP="006C4ACA">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6AA3A3B" w14:textId="125374B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1B88B244" w14:textId="1F996943"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62BA375" w14:textId="403806C4"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332AA7A8" w14:textId="7D0FC7A7"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066E9DF1" w14:textId="6B873CE5"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5CADEC15" w14:textId="234F02D1"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1746D10D" w14:textId="26D85CF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52ACBEC5" w14:textId="77777777" w:rsidTr="006C4ACA">
        <w:trPr>
          <w:jc w:val="center"/>
        </w:trPr>
        <w:tc>
          <w:tcPr>
            <w:tcW w:w="1410" w:type="dxa"/>
            <w:vMerge/>
            <w:tcBorders>
              <w:left w:val="single" w:sz="24" w:space="0" w:color="auto"/>
              <w:bottom w:val="single" w:sz="24" w:space="0" w:color="auto"/>
              <w:right w:val="single" w:sz="24" w:space="0" w:color="auto"/>
            </w:tcBorders>
            <w:vAlign w:val="center"/>
          </w:tcPr>
          <w:p w14:paraId="1A84769B" w14:textId="77777777" w:rsidR="004D7E1F" w:rsidRPr="004D7E1F" w:rsidRDefault="004D7E1F" w:rsidP="006C4ACA">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6C6DF57" w14:textId="77777777" w:rsidR="004D7E1F" w:rsidRPr="004D7E1F" w:rsidRDefault="004D7E1F" w:rsidP="006C4ACA">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7672EDEF" w14:textId="0A3118FE"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321EE828" w14:textId="2A778174"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66BD0399" w14:textId="3FC82BF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7C3FDFD7" w14:textId="5E6AE64F"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397B4473" w14:textId="44D9471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48FDC7AB" w14:textId="4CD2C4DE"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4AE1C76F" w14:textId="4AFFEDD5"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bl>
    <w:p w14:paraId="3828B662" w14:textId="16D791C2" w:rsidR="00B0424D" w:rsidRPr="00DD779C" w:rsidRDefault="00DD779C" w:rsidP="00B0424D">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Table 6.1: 0% (control) Senescent Results</w:t>
      </w:r>
    </w:p>
    <w:p w14:paraId="49B8FFCF" w14:textId="77777777" w:rsidR="00DD779C" w:rsidRDefault="00DD779C" w:rsidP="00B0424D">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830EE5" w14:paraId="00EA5D7C" w14:textId="77777777" w:rsidTr="00B0424D">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5F71364B" w14:textId="77777777" w:rsidR="00B0424D" w:rsidRDefault="00B0424D" w:rsidP="00B0424D">
            <w:pPr>
              <w:jc w:val="center"/>
              <w:rPr>
                <w:rFonts w:eastAsia="Times New Roman"/>
                <w:b/>
                <w:sz w:val="22"/>
                <w:szCs w:val="22"/>
              </w:rPr>
            </w:pPr>
            <w:bookmarkStart w:id="197" w:name="OLE_LINK21"/>
            <w:bookmarkStart w:id="198" w:name="OLE_LINK22"/>
          </w:p>
        </w:tc>
        <w:tc>
          <w:tcPr>
            <w:tcW w:w="4697" w:type="dxa"/>
            <w:gridSpan w:val="5"/>
            <w:tcBorders>
              <w:top w:val="single" w:sz="24" w:space="0" w:color="auto"/>
              <w:left w:val="single" w:sz="24" w:space="0" w:color="auto"/>
              <w:right w:val="single" w:sz="24" w:space="0" w:color="auto"/>
            </w:tcBorders>
            <w:vAlign w:val="center"/>
          </w:tcPr>
          <w:p w14:paraId="5B6B57D1" w14:textId="379EBACE" w:rsidR="00B0424D" w:rsidRDefault="00B0424D" w:rsidP="00B0424D">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4014E051" w14:textId="652E30F6" w:rsidR="00B0424D" w:rsidRDefault="00B0424D" w:rsidP="00B0424D">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BEE52C6" w14:textId="381942A1" w:rsidR="00B0424D" w:rsidRDefault="00B0424D" w:rsidP="00B0424D">
            <w:pPr>
              <w:jc w:val="center"/>
              <w:rPr>
                <w:rFonts w:eastAsia="Times New Roman"/>
                <w:b/>
                <w:sz w:val="22"/>
                <w:szCs w:val="22"/>
              </w:rPr>
            </w:pPr>
            <w:r>
              <w:rPr>
                <w:rFonts w:eastAsia="Times New Roman"/>
                <w:b/>
                <w:sz w:val="22"/>
                <w:szCs w:val="22"/>
              </w:rPr>
              <w:t>Standard Deviation</w:t>
            </w:r>
          </w:p>
        </w:tc>
      </w:tr>
      <w:tr w:rsidR="00B0424D" w14:paraId="405B0E18" w14:textId="77777777" w:rsidTr="00B0424D">
        <w:trPr>
          <w:jc w:val="center"/>
        </w:trPr>
        <w:tc>
          <w:tcPr>
            <w:tcW w:w="2040" w:type="dxa"/>
            <w:gridSpan w:val="2"/>
            <w:vMerge/>
            <w:tcBorders>
              <w:left w:val="single" w:sz="24" w:space="0" w:color="auto"/>
              <w:bottom w:val="single" w:sz="24" w:space="0" w:color="auto"/>
              <w:right w:val="single" w:sz="24" w:space="0" w:color="auto"/>
            </w:tcBorders>
            <w:vAlign w:val="center"/>
          </w:tcPr>
          <w:p w14:paraId="572C6572" w14:textId="77777777" w:rsidR="00B0424D" w:rsidRDefault="00B0424D" w:rsidP="00B0424D">
            <w:pPr>
              <w:jc w:val="center"/>
              <w:rPr>
                <w:rFonts w:eastAsia="Times New Roman"/>
                <w:b/>
                <w:sz w:val="22"/>
                <w:szCs w:val="22"/>
              </w:rPr>
            </w:pPr>
          </w:p>
        </w:tc>
        <w:tc>
          <w:tcPr>
            <w:tcW w:w="970" w:type="dxa"/>
            <w:tcBorders>
              <w:left w:val="single" w:sz="24" w:space="0" w:color="auto"/>
              <w:bottom w:val="single" w:sz="24" w:space="0" w:color="auto"/>
            </w:tcBorders>
            <w:vAlign w:val="center"/>
          </w:tcPr>
          <w:p w14:paraId="3C081149" w14:textId="153CC3B3" w:rsidR="00B0424D" w:rsidRDefault="00B0424D" w:rsidP="00B0424D">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1C8BE6CD" w14:textId="226543C7" w:rsidR="00B0424D" w:rsidRDefault="00B0424D" w:rsidP="00B0424D">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3E2212AD" w14:textId="21E5FEB7" w:rsidR="00B0424D" w:rsidRDefault="00B0424D" w:rsidP="00B0424D">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3C334646" w14:textId="0F6968A8" w:rsidR="00B0424D" w:rsidRDefault="00B0424D" w:rsidP="00B0424D">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61BB397" w14:textId="7857C591" w:rsidR="00B0424D" w:rsidRDefault="00B0424D" w:rsidP="00B0424D">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3FC55842" w14:textId="77777777" w:rsidR="00B0424D" w:rsidRDefault="00B0424D" w:rsidP="00B0424D">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0D7C2DB" w14:textId="77777777" w:rsidR="00B0424D" w:rsidRDefault="00B0424D" w:rsidP="00B0424D">
            <w:pPr>
              <w:jc w:val="center"/>
              <w:rPr>
                <w:rFonts w:eastAsia="Times New Roman"/>
                <w:b/>
                <w:sz w:val="22"/>
                <w:szCs w:val="22"/>
              </w:rPr>
            </w:pPr>
          </w:p>
        </w:tc>
      </w:tr>
      <w:tr w:rsidR="00B0424D" w14:paraId="42F192C8" w14:textId="77777777" w:rsidTr="00B0424D">
        <w:trPr>
          <w:jc w:val="center"/>
        </w:trPr>
        <w:tc>
          <w:tcPr>
            <w:tcW w:w="2040" w:type="dxa"/>
            <w:gridSpan w:val="2"/>
            <w:tcBorders>
              <w:top w:val="single" w:sz="24" w:space="0" w:color="auto"/>
              <w:left w:val="single" w:sz="24" w:space="0" w:color="auto"/>
              <w:right w:val="single" w:sz="24" w:space="0" w:color="auto"/>
            </w:tcBorders>
            <w:vAlign w:val="center"/>
          </w:tcPr>
          <w:p w14:paraId="7A190C91" w14:textId="16D9581D" w:rsidR="00B0424D" w:rsidRDefault="00B0424D" w:rsidP="00B0424D">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159093F7" w14:textId="21DF691D" w:rsidR="00B0424D" w:rsidRPr="00830EE5" w:rsidRDefault="00830EE5" w:rsidP="00B0424D">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66893788" w14:textId="46CD3382" w:rsidR="00B0424D" w:rsidRPr="00830EE5" w:rsidRDefault="00830EE5" w:rsidP="00B0424D">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39244B95" w14:textId="28DECA40" w:rsidR="00B0424D" w:rsidRPr="00830EE5" w:rsidRDefault="00830EE5" w:rsidP="00B0424D">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407463C1" w14:textId="5E3F6203" w:rsidR="00B0424D" w:rsidRPr="00830EE5" w:rsidRDefault="00830EE5" w:rsidP="00B0424D">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4C23A7AC" w14:textId="409FFED5" w:rsidR="00B0424D" w:rsidRPr="00830EE5" w:rsidRDefault="00830EE5" w:rsidP="00B0424D">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0EE4530B" w14:textId="0790E5CF" w:rsidR="00B0424D" w:rsidRPr="00830EE5" w:rsidRDefault="00830EE5" w:rsidP="00B0424D">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68529380" w14:textId="59F60060" w:rsidR="00B0424D" w:rsidRPr="00830EE5" w:rsidRDefault="00830EE5" w:rsidP="00B0424D">
            <w:pPr>
              <w:jc w:val="center"/>
              <w:rPr>
                <w:rFonts w:eastAsia="Times New Roman"/>
                <w:sz w:val="22"/>
                <w:szCs w:val="22"/>
              </w:rPr>
            </w:pPr>
            <w:r>
              <w:rPr>
                <w:rFonts w:eastAsia="Times New Roman"/>
                <w:sz w:val="22"/>
                <w:szCs w:val="22"/>
              </w:rPr>
              <w:t>0.06</w:t>
            </w:r>
          </w:p>
        </w:tc>
      </w:tr>
      <w:tr w:rsidR="00B0424D" w14:paraId="223A06E6" w14:textId="77777777" w:rsidTr="00B0424D">
        <w:trPr>
          <w:jc w:val="center"/>
        </w:trPr>
        <w:tc>
          <w:tcPr>
            <w:tcW w:w="2040" w:type="dxa"/>
            <w:gridSpan w:val="2"/>
            <w:tcBorders>
              <w:left w:val="single" w:sz="24" w:space="0" w:color="auto"/>
              <w:bottom w:val="single" w:sz="24" w:space="0" w:color="auto"/>
              <w:right w:val="single" w:sz="24" w:space="0" w:color="auto"/>
            </w:tcBorders>
            <w:vAlign w:val="center"/>
          </w:tcPr>
          <w:p w14:paraId="6C64B946" w14:textId="0B826E13" w:rsidR="00B0424D" w:rsidRDefault="00B0424D" w:rsidP="00B0424D">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99AD978" w14:textId="277DC8FE" w:rsidR="00B0424D" w:rsidRPr="00830EE5" w:rsidRDefault="00830EE5" w:rsidP="00B0424D">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34959035" w14:textId="21316FA3" w:rsidR="00B0424D" w:rsidRPr="00830EE5" w:rsidRDefault="00830EE5" w:rsidP="00B0424D">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68CA2342" w14:textId="00948D3F" w:rsidR="00B0424D" w:rsidRPr="00830EE5" w:rsidRDefault="00830EE5" w:rsidP="00B0424D">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DB78B4C" w14:textId="5DFB52DF" w:rsidR="00B0424D" w:rsidRPr="00830EE5" w:rsidRDefault="00830EE5" w:rsidP="00B0424D">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7567A0CC" w14:textId="0DA71C91" w:rsidR="00B0424D" w:rsidRPr="00830EE5" w:rsidRDefault="00830EE5" w:rsidP="00B0424D">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2390A92C" w14:textId="14610FAF" w:rsidR="00B0424D" w:rsidRPr="00830EE5" w:rsidRDefault="00830EE5" w:rsidP="00B0424D">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7FB6C895" w14:textId="3BEC02CF" w:rsidR="00B0424D" w:rsidRPr="00830EE5" w:rsidRDefault="00830EE5" w:rsidP="00B0424D">
            <w:pPr>
              <w:jc w:val="center"/>
              <w:rPr>
                <w:rFonts w:eastAsia="Times New Roman"/>
                <w:sz w:val="22"/>
                <w:szCs w:val="22"/>
              </w:rPr>
            </w:pPr>
            <w:r>
              <w:rPr>
                <w:rFonts w:eastAsia="Times New Roman"/>
                <w:sz w:val="22"/>
                <w:szCs w:val="22"/>
              </w:rPr>
              <w:t>1.07</w:t>
            </w:r>
          </w:p>
        </w:tc>
      </w:tr>
      <w:tr w:rsidR="00B0424D" w14:paraId="16B7A137" w14:textId="77777777" w:rsidTr="00B0424D">
        <w:trPr>
          <w:jc w:val="center"/>
        </w:trPr>
        <w:tc>
          <w:tcPr>
            <w:tcW w:w="1410" w:type="dxa"/>
            <w:vMerge w:val="restart"/>
            <w:tcBorders>
              <w:top w:val="single" w:sz="24" w:space="0" w:color="auto"/>
              <w:left w:val="single" w:sz="24" w:space="0" w:color="auto"/>
              <w:right w:val="single" w:sz="24" w:space="0" w:color="auto"/>
            </w:tcBorders>
            <w:vAlign w:val="center"/>
          </w:tcPr>
          <w:p w14:paraId="27276851" w14:textId="3A9583E3" w:rsidR="00B0424D" w:rsidRDefault="00B0424D" w:rsidP="00B0424D">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6E4A5E25" w14:textId="26D2651F" w:rsidR="00B0424D" w:rsidRDefault="00B0424D" w:rsidP="00B0424D">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2DD9BF32" w14:textId="3739ED1B" w:rsidR="00B0424D" w:rsidRPr="00830EE5" w:rsidRDefault="00830EE5" w:rsidP="00B0424D">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1588BDDA" w14:textId="6C670F42" w:rsidR="00B0424D" w:rsidRPr="00830EE5" w:rsidRDefault="00830EE5" w:rsidP="00B0424D">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9E8221F" w14:textId="31B040D3" w:rsidR="00B0424D" w:rsidRPr="00830EE5" w:rsidRDefault="00830EE5" w:rsidP="00B0424D">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971D582" w14:textId="688CBF65" w:rsidR="00B0424D" w:rsidRPr="00830EE5" w:rsidRDefault="00830EE5" w:rsidP="00B0424D">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3F189253" w14:textId="79FA5330" w:rsidR="00B0424D" w:rsidRPr="00830EE5" w:rsidRDefault="00830EE5" w:rsidP="00B0424D">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CB2598A" w14:textId="2DC12518" w:rsidR="00B0424D" w:rsidRPr="00830EE5" w:rsidRDefault="00830EE5" w:rsidP="00B0424D">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121BF60" w14:textId="74152FDF" w:rsidR="00B0424D" w:rsidRPr="00830EE5" w:rsidRDefault="00830EE5" w:rsidP="00B0424D">
            <w:pPr>
              <w:jc w:val="center"/>
              <w:rPr>
                <w:rFonts w:eastAsia="Times New Roman"/>
                <w:sz w:val="22"/>
                <w:szCs w:val="22"/>
              </w:rPr>
            </w:pPr>
            <w:r>
              <w:rPr>
                <w:rFonts w:eastAsia="Times New Roman"/>
                <w:sz w:val="22"/>
                <w:szCs w:val="22"/>
              </w:rPr>
              <w:t>7.39</w:t>
            </w:r>
          </w:p>
        </w:tc>
      </w:tr>
      <w:tr w:rsidR="00B0424D" w14:paraId="6D2B67E4" w14:textId="77777777" w:rsidTr="00B0424D">
        <w:trPr>
          <w:jc w:val="center"/>
        </w:trPr>
        <w:tc>
          <w:tcPr>
            <w:tcW w:w="1410" w:type="dxa"/>
            <w:vMerge/>
            <w:tcBorders>
              <w:left w:val="single" w:sz="24" w:space="0" w:color="auto"/>
              <w:right w:val="single" w:sz="24" w:space="0" w:color="auto"/>
            </w:tcBorders>
            <w:vAlign w:val="center"/>
          </w:tcPr>
          <w:p w14:paraId="1DB07E91"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50F7F396" w14:textId="707E0FA7" w:rsidR="00B0424D" w:rsidRDefault="00B0424D" w:rsidP="00B0424D">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16F45460" w14:textId="4449F5E2" w:rsidR="00B0424D" w:rsidRPr="00830EE5" w:rsidRDefault="00830EE5" w:rsidP="00B0424D">
            <w:pPr>
              <w:jc w:val="center"/>
              <w:rPr>
                <w:rFonts w:eastAsia="Times New Roman"/>
                <w:sz w:val="22"/>
                <w:szCs w:val="22"/>
              </w:rPr>
            </w:pPr>
            <w:r>
              <w:rPr>
                <w:rFonts w:eastAsia="Times New Roman"/>
                <w:sz w:val="22"/>
                <w:szCs w:val="22"/>
              </w:rPr>
              <w:t>209</w:t>
            </w:r>
          </w:p>
        </w:tc>
        <w:tc>
          <w:tcPr>
            <w:tcW w:w="920" w:type="dxa"/>
            <w:vAlign w:val="center"/>
          </w:tcPr>
          <w:p w14:paraId="3655963B" w14:textId="48C14918" w:rsidR="00B0424D" w:rsidRPr="00830EE5" w:rsidRDefault="00830EE5" w:rsidP="00B0424D">
            <w:pPr>
              <w:jc w:val="center"/>
              <w:rPr>
                <w:rFonts w:eastAsia="Times New Roman"/>
                <w:sz w:val="22"/>
                <w:szCs w:val="22"/>
              </w:rPr>
            </w:pPr>
            <w:r>
              <w:rPr>
                <w:rFonts w:eastAsia="Times New Roman"/>
                <w:sz w:val="22"/>
                <w:szCs w:val="22"/>
              </w:rPr>
              <w:t>149</w:t>
            </w:r>
          </w:p>
        </w:tc>
        <w:tc>
          <w:tcPr>
            <w:tcW w:w="990" w:type="dxa"/>
            <w:vAlign w:val="center"/>
          </w:tcPr>
          <w:p w14:paraId="0C71277C" w14:textId="3443FF13" w:rsidR="00B0424D" w:rsidRPr="00830EE5" w:rsidRDefault="00830EE5" w:rsidP="00B0424D">
            <w:pPr>
              <w:jc w:val="center"/>
              <w:rPr>
                <w:rFonts w:eastAsia="Times New Roman"/>
                <w:sz w:val="22"/>
                <w:szCs w:val="22"/>
              </w:rPr>
            </w:pPr>
            <w:r>
              <w:rPr>
                <w:rFonts w:eastAsia="Times New Roman"/>
                <w:sz w:val="22"/>
                <w:szCs w:val="22"/>
              </w:rPr>
              <w:t>175</w:t>
            </w:r>
          </w:p>
        </w:tc>
        <w:tc>
          <w:tcPr>
            <w:tcW w:w="900" w:type="dxa"/>
            <w:vAlign w:val="center"/>
          </w:tcPr>
          <w:p w14:paraId="6C046F8D" w14:textId="7A9771F6" w:rsidR="00B0424D" w:rsidRPr="00830EE5" w:rsidRDefault="00830EE5" w:rsidP="00B0424D">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1385436" w14:textId="723257AD" w:rsidR="00B0424D" w:rsidRPr="00830EE5" w:rsidRDefault="00830EE5" w:rsidP="00B0424D">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690342F4" w14:textId="1315EF9D" w:rsidR="00B0424D" w:rsidRPr="00830EE5" w:rsidRDefault="00830EE5" w:rsidP="00B0424D">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3D2C7258" w14:textId="08F74CAA" w:rsidR="00B0424D" w:rsidRPr="00830EE5" w:rsidRDefault="00830EE5" w:rsidP="00B0424D">
            <w:pPr>
              <w:jc w:val="center"/>
              <w:rPr>
                <w:rFonts w:eastAsia="Times New Roman"/>
                <w:sz w:val="22"/>
                <w:szCs w:val="22"/>
              </w:rPr>
            </w:pPr>
            <w:r>
              <w:rPr>
                <w:rFonts w:eastAsia="Times New Roman"/>
                <w:sz w:val="22"/>
                <w:szCs w:val="22"/>
              </w:rPr>
              <w:t>9.12</w:t>
            </w:r>
          </w:p>
        </w:tc>
      </w:tr>
      <w:tr w:rsidR="00B0424D" w14:paraId="3AC97629" w14:textId="77777777" w:rsidTr="00B0424D">
        <w:trPr>
          <w:jc w:val="center"/>
        </w:trPr>
        <w:tc>
          <w:tcPr>
            <w:tcW w:w="1410" w:type="dxa"/>
            <w:vMerge/>
            <w:tcBorders>
              <w:left w:val="single" w:sz="24" w:space="0" w:color="auto"/>
              <w:right w:val="single" w:sz="24" w:space="0" w:color="auto"/>
            </w:tcBorders>
            <w:vAlign w:val="center"/>
          </w:tcPr>
          <w:p w14:paraId="353D926F"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266FDB8A" w14:textId="2F2B7F1E" w:rsidR="00B0424D" w:rsidRDefault="00B0424D" w:rsidP="00B0424D">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62788DD" w14:textId="505B8CEB" w:rsidR="00B0424D" w:rsidRPr="00830EE5" w:rsidRDefault="00830EE5" w:rsidP="00B0424D">
            <w:pPr>
              <w:jc w:val="center"/>
              <w:rPr>
                <w:rFonts w:eastAsia="Times New Roman"/>
                <w:sz w:val="22"/>
                <w:szCs w:val="22"/>
              </w:rPr>
            </w:pPr>
            <w:r>
              <w:rPr>
                <w:rFonts w:eastAsia="Times New Roman"/>
                <w:sz w:val="22"/>
                <w:szCs w:val="22"/>
              </w:rPr>
              <w:t>250</w:t>
            </w:r>
          </w:p>
        </w:tc>
        <w:tc>
          <w:tcPr>
            <w:tcW w:w="920" w:type="dxa"/>
            <w:vAlign w:val="center"/>
          </w:tcPr>
          <w:p w14:paraId="05BA4647" w14:textId="1B2BB80E" w:rsidR="00B0424D" w:rsidRPr="00830EE5" w:rsidRDefault="00830EE5" w:rsidP="00B0424D">
            <w:pPr>
              <w:jc w:val="center"/>
              <w:rPr>
                <w:rFonts w:eastAsia="Times New Roman"/>
                <w:sz w:val="22"/>
                <w:szCs w:val="22"/>
              </w:rPr>
            </w:pPr>
            <w:r>
              <w:rPr>
                <w:rFonts w:eastAsia="Times New Roman"/>
                <w:sz w:val="22"/>
                <w:szCs w:val="22"/>
              </w:rPr>
              <w:t>194</w:t>
            </w:r>
          </w:p>
        </w:tc>
        <w:tc>
          <w:tcPr>
            <w:tcW w:w="990" w:type="dxa"/>
            <w:vAlign w:val="center"/>
          </w:tcPr>
          <w:p w14:paraId="5626C9EA" w14:textId="6E7DE994" w:rsidR="00B0424D" w:rsidRPr="00830EE5" w:rsidRDefault="00830EE5" w:rsidP="00B0424D">
            <w:pPr>
              <w:jc w:val="center"/>
              <w:rPr>
                <w:rFonts w:eastAsia="Times New Roman"/>
                <w:sz w:val="22"/>
                <w:szCs w:val="22"/>
              </w:rPr>
            </w:pPr>
            <w:r>
              <w:rPr>
                <w:rFonts w:eastAsia="Times New Roman"/>
                <w:sz w:val="22"/>
                <w:szCs w:val="22"/>
              </w:rPr>
              <w:t>225</w:t>
            </w:r>
          </w:p>
        </w:tc>
        <w:tc>
          <w:tcPr>
            <w:tcW w:w="900" w:type="dxa"/>
            <w:vAlign w:val="center"/>
          </w:tcPr>
          <w:p w14:paraId="291CF1B9" w14:textId="6036FC29" w:rsidR="00B0424D" w:rsidRPr="00830EE5" w:rsidRDefault="00830EE5" w:rsidP="00B0424D">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56720645" w14:textId="04F2D5F5" w:rsidR="00B0424D" w:rsidRPr="00830EE5" w:rsidRDefault="00830EE5" w:rsidP="00B0424D">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6F676A84" w14:textId="4C1CF51A" w:rsidR="00B0424D" w:rsidRPr="00830EE5" w:rsidRDefault="00830EE5" w:rsidP="00B0424D">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6D6E47E8" w14:textId="76BC68E9" w:rsidR="00B0424D" w:rsidRPr="00830EE5" w:rsidRDefault="00830EE5" w:rsidP="00B0424D">
            <w:pPr>
              <w:jc w:val="center"/>
              <w:rPr>
                <w:rFonts w:eastAsia="Times New Roman"/>
                <w:sz w:val="22"/>
                <w:szCs w:val="22"/>
              </w:rPr>
            </w:pPr>
            <w:r>
              <w:rPr>
                <w:rFonts w:eastAsia="Times New Roman"/>
                <w:sz w:val="22"/>
                <w:szCs w:val="22"/>
              </w:rPr>
              <w:t>9.53</w:t>
            </w:r>
          </w:p>
        </w:tc>
      </w:tr>
      <w:tr w:rsidR="00B0424D" w14:paraId="3337F155" w14:textId="77777777" w:rsidTr="00B0424D">
        <w:trPr>
          <w:jc w:val="center"/>
        </w:trPr>
        <w:tc>
          <w:tcPr>
            <w:tcW w:w="1410" w:type="dxa"/>
            <w:vMerge/>
            <w:tcBorders>
              <w:left w:val="single" w:sz="24" w:space="0" w:color="auto"/>
              <w:right w:val="single" w:sz="24" w:space="0" w:color="auto"/>
            </w:tcBorders>
            <w:vAlign w:val="center"/>
          </w:tcPr>
          <w:p w14:paraId="5DC6C581"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16681197" w14:textId="32B868B5" w:rsidR="00B0424D" w:rsidRDefault="00B0424D" w:rsidP="00B0424D">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D93D210" w14:textId="29332D27" w:rsidR="00B0424D" w:rsidRPr="00830EE5" w:rsidRDefault="00830EE5" w:rsidP="00B0424D">
            <w:pPr>
              <w:jc w:val="center"/>
              <w:rPr>
                <w:rFonts w:eastAsia="Times New Roman"/>
                <w:sz w:val="22"/>
                <w:szCs w:val="22"/>
              </w:rPr>
            </w:pPr>
            <w:r>
              <w:rPr>
                <w:rFonts w:eastAsia="Times New Roman"/>
                <w:sz w:val="22"/>
                <w:szCs w:val="22"/>
              </w:rPr>
              <w:t>260</w:t>
            </w:r>
          </w:p>
        </w:tc>
        <w:tc>
          <w:tcPr>
            <w:tcW w:w="920" w:type="dxa"/>
            <w:vAlign w:val="center"/>
          </w:tcPr>
          <w:p w14:paraId="1AEE6E61" w14:textId="26DBF3ED" w:rsidR="00B0424D" w:rsidRPr="00830EE5" w:rsidRDefault="00830EE5" w:rsidP="00B0424D">
            <w:pPr>
              <w:jc w:val="center"/>
              <w:rPr>
                <w:rFonts w:eastAsia="Times New Roman"/>
                <w:sz w:val="22"/>
                <w:szCs w:val="22"/>
              </w:rPr>
            </w:pPr>
            <w:r>
              <w:rPr>
                <w:rFonts w:eastAsia="Times New Roman"/>
                <w:sz w:val="22"/>
                <w:szCs w:val="22"/>
              </w:rPr>
              <w:t>252</w:t>
            </w:r>
          </w:p>
        </w:tc>
        <w:tc>
          <w:tcPr>
            <w:tcW w:w="990" w:type="dxa"/>
            <w:vAlign w:val="center"/>
          </w:tcPr>
          <w:p w14:paraId="480D4C6A" w14:textId="6F76C268" w:rsidR="00B0424D" w:rsidRPr="00830EE5" w:rsidRDefault="00830EE5" w:rsidP="00B0424D">
            <w:pPr>
              <w:jc w:val="center"/>
              <w:rPr>
                <w:rFonts w:eastAsia="Times New Roman"/>
                <w:sz w:val="22"/>
                <w:szCs w:val="22"/>
              </w:rPr>
            </w:pPr>
            <w:r>
              <w:rPr>
                <w:rFonts w:eastAsia="Times New Roman"/>
                <w:sz w:val="22"/>
                <w:szCs w:val="22"/>
              </w:rPr>
              <w:t>279</w:t>
            </w:r>
          </w:p>
        </w:tc>
        <w:tc>
          <w:tcPr>
            <w:tcW w:w="900" w:type="dxa"/>
            <w:vAlign w:val="center"/>
          </w:tcPr>
          <w:p w14:paraId="41395BCB" w14:textId="38748AE2" w:rsidR="00B0424D" w:rsidRPr="00830EE5" w:rsidRDefault="00830EE5" w:rsidP="00B0424D">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50835A0E" w14:textId="388F5A28" w:rsidR="00B0424D" w:rsidRPr="00830EE5" w:rsidRDefault="00830EE5" w:rsidP="00B0424D">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22A6B9" w14:textId="4455F416" w:rsidR="00B0424D" w:rsidRPr="00830EE5" w:rsidRDefault="00830EE5" w:rsidP="00B0424D">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7E62E6AA" w14:textId="374C4750" w:rsidR="00B0424D" w:rsidRPr="00830EE5" w:rsidRDefault="00830EE5" w:rsidP="00B0424D">
            <w:pPr>
              <w:jc w:val="center"/>
              <w:rPr>
                <w:rFonts w:eastAsia="Times New Roman"/>
                <w:sz w:val="22"/>
                <w:szCs w:val="22"/>
              </w:rPr>
            </w:pPr>
            <w:r>
              <w:rPr>
                <w:rFonts w:eastAsia="Times New Roman"/>
                <w:sz w:val="22"/>
                <w:szCs w:val="22"/>
              </w:rPr>
              <w:t>8.61</w:t>
            </w:r>
          </w:p>
        </w:tc>
      </w:tr>
      <w:tr w:rsidR="00B0424D" w14:paraId="565AD5E3" w14:textId="77777777" w:rsidTr="00B0424D">
        <w:trPr>
          <w:jc w:val="center"/>
        </w:trPr>
        <w:tc>
          <w:tcPr>
            <w:tcW w:w="1410" w:type="dxa"/>
            <w:vMerge/>
            <w:tcBorders>
              <w:left w:val="single" w:sz="24" w:space="0" w:color="auto"/>
              <w:right w:val="single" w:sz="24" w:space="0" w:color="auto"/>
            </w:tcBorders>
            <w:vAlign w:val="center"/>
          </w:tcPr>
          <w:p w14:paraId="0432212D"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537AEB17" w14:textId="6795B42E" w:rsidR="00B0424D" w:rsidRDefault="00B0424D" w:rsidP="00B0424D">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22F5FEA" w14:textId="043B6D8A" w:rsidR="00B0424D" w:rsidRPr="00830EE5" w:rsidRDefault="00830EE5" w:rsidP="00B0424D">
            <w:pPr>
              <w:jc w:val="center"/>
              <w:rPr>
                <w:rFonts w:eastAsia="Times New Roman"/>
                <w:sz w:val="22"/>
                <w:szCs w:val="22"/>
              </w:rPr>
            </w:pPr>
            <w:r>
              <w:rPr>
                <w:rFonts w:eastAsia="Times New Roman"/>
                <w:sz w:val="22"/>
                <w:szCs w:val="22"/>
              </w:rPr>
              <w:t>323</w:t>
            </w:r>
          </w:p>
        </w:tc>
        <w:tc>
          <w:tcPr>
            <w:tcW w:w="920" w:type="dxa"/>
            <w:vAlign w:val="center"/>
          </w:tcPr>
          <w:p w14:paraId="3E7F600F" w14:textId="1EC0EA3A" w:rsidR="00B0424D" w:rsidRPr="00830EE5" w:rsidRDefault="00830EE5" w:rsidP="00B0424D">
            <w:pPr>
              <w:jc w:val="center"/>
              <w:rPr>
                <w:rFonts w:eastAsia="Times New Roman"/>
                <w:sz w:val="22"/>
                <w:szCs w:val="22"/>
              </w:rPr>
            </w:pPr>
            <w:r>
              <w:rPr>
                <w:rFonts w:eastAsia="Times New Roman"/>
                <w:sz w:val="22"/>
                <w:szCs w:val="22"/>
              </w:rPr>
              <w:t>291</w:t>
            </w:r>
          </w:p>
        </w:tc>
        <w:tc>
          <w:tcPr>
            <w:tcW w:w="990" w:type="dxa"/>
            <w:vAlign w:val="center"/>
          </w:tcPr>
          <w:p w14:paraId="3795074D" w14:textId="6804EE6F" w:rsidR="00B0424D" w:rsidRPr="00830EE5" w:rsidRDefault="00830EE5" w:rsidP="00B0424D">
            <w:pPr>
              <w:jc w:val="center"/>
              <w:rPr>
                <w:rFonts w:eastAsia="Times New Roman"/>
                <w:sz w:val="22"/>
                <w:szCs w:val="22"/>
              </w:rPr>
            </w:pPr>
            <w:r>
              <w:rPr>
                <w:rFonts w:eastAsia="Times New Roman"/>
                <w:sz w:val="22"/>
                <w:szCs w:val="22"/>
              </w:rPr>
              <w:t>316</w:t>
            </w:r>
          </w:p>
        </w:tc>
        <w:tc>
          <w:tcPr>
            <w:tcW w:w="900" w:type="dxa"/>
            <w:vAlign w:val="center"/>
          </w:tcPr>
          <w:p w14:paraId="6B45E55E" w14:textId="12491CE2" w:rsidR="00B0424D" w:rsidRPr="00830EE5" w:rsidRDefault="00830EE5" w:rsidP="00B0424D">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737D4387" w14:textId="118A29E1" w:rsidR="00B0424D" w:rsidRPr="00830EE5" w:rsidRDefault="00830EE5" w:rsidP="00B0424D">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27947FF7" w14:textId="4A506725" w:rsidR="00B0424D" w:rsidRPr="00830EE5" w:rsidRDefault="00830EE5" w:rsidP="00B0424D">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06FDEC31" w14:textId="06761E3D" w:rsidR="00B0424D" w:rsidRPr="00830EE5" w:rsidRDefault="00830EE5" w:rsidP="00B0424D">
            <w:pPr>
              <w:jc w:val="center"/>
              <w:rPr>
                <w:rFonts w:eastAsia="Times New Roman"/>
                <w:sz w:val="22"/>
                <w:szCs w:val="22"/>
              </w:rPr>
            </w:pPr>
            <w:r>
              <w:rPr>
                <w:rFonts w:eastAsia="Times New Roman"/>
                <w:sz w:val="22"/>
                <w:szCs w:val="22"/>
              </w:rPr>
              <w:t>7.95</w:t>
            </w:r>
          </w:p>
        </w:tc>
      </w:tr>
      <w:tr w:rsidR="00B0424D" w14:paraId="637D8B0C" w14:textId="77777777" w:rsidTr="00B0424D">
        <w:trPr>
          <w:jc w:val="center"/>
        </w:trPr>
        <w:tc>
          <w:tcPr>
            <w:tcW w:w="1410" w:type="dxa"/>
            <w:vMerge/>
            <w:tcBorders>
              <w:left w:val="single" w:sz="24" w:space="0" w:color="auto"/>
              <w:right w:val="single" w:sz="24" w:space="0" w:color="auto"/>
            </w:tcBorders>
            <w:vAlign w:val="center"/>
          </w:tcPr>
          <w:p w14:paraId="75CC473E"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7B6ECD27" w14:textId="752E2D09" w:rsidR="00B0424D" w:rsidRDefault="00B0424D" w:rsidP="00B0424D">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8D6174D" w14:textId="596E029C" w:rsidR="00B0424D" w:rsidRPr="00830EE5" w:rsidRDefault="00830EE5" w:rsidP="00B0424D">
            <w:pPr>
              <w:jc w:val="center"/>
              <w:rPr>
                <w:rFonts w:eastAsia="Times New Roman"/>
                <w:sz w:val="22"/>
                <w:szCs w:val="22"/>
              </w:rPr>
            </w:pPr>
            <w:r>
              <w:rPr>
                <w:rFonts w:eastAsia="Times New Roman"/>
                <w:sz w:val="22"/>
                <w:szCs w:val="22"/>
              </w:rPr>
              <w:t>378</w:t>
            </w:r>
          </w:p>
        </w:tc>
        <w:tc>
          <w:tcPr>
            <w:tcW w:w="920" w:type="dxa"/>
            <w:vAlign w:val="center"/>
          </w:tcPr>
          <w:p w14:paraId="0848AF88" w14:textId="69E679E0" w:rsidR="00B0424D" w:rsidRPr="00830EE5" w:rsidRDefault="00830EE5" w:rsidP="00B0424D">
            <w:pPr>
              <w:jc w:val="center"/>
              <w:rPr>
                <w:rFonts w:eastAsia="Times New Roman"/>
                <w:sz w:val="22"/>
                <w:szCs w:val="22"/>
              </w:rPr>
            </w:pPr>
            <w:r>
              <w:rPr>
                <w:rFonts w:eastAsia="Times New Roman"/>
                <w:sz w:val="22"/>
                <w:szCs w:val="22"/>
              </w:rPr>
              <w:t>310</w:t>
            </w:r>
          </w:p>
        </w:tc>
        <w:tc>
          <w:tcPr>
            <w:tcW w:w="990" w:type="dxa"/>
            <w:vAlign w:val="center"/>
          </w:tcPr>
          <w:p w14:paraId="67829D9D" w14:textId="40848234" w:rsidR="00B0424D" w:rsidRPr="00830EE5" w:rsidRDefault="00830EE5" w:rsidP="00B0424D">
            <w:pPr>
              <w:jc w:val="center"/>
              <w:rPr>
                <w:rFonts w:eastAsia="Times New Roman"/>
                <w:sz w:val="22"/>
                <w:szCs w:val="22"/>
              </w:rPr>
            </w:pPr>
            <w:r>
              <w:rPr>
                <w:rFonts w:eastAsia="Times New Roman"/>
                <w:sz w:val="22"/>
                <w:szCs w:val="22"/>
              </w:rPr>
              <w:t>342</w:t>
            </w:r>
          </w:p>
        </w:tc>
        <w:tc>
          <w:tcPr>
            <w:tcW w:w="900" w:type="dxa"/>
            <w:vAlign w:val="center"/>
          </w:tcPr>
          <w:p w14:paraId="18E58C7E" w14:textId="012C915F" w:rsidR="00B0424D" w:rsidRPr="00830EE5" w:rsidRDefault="00830EE5" w:rsidP="00B0424D">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394B8C4D" w14:textId="04AAC9C8"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252273D" w14:textId="7BB16F7D" w:rsidR="00B0424D" w:rsidRPr="00830EE5" w:rsidRDefault="00830EE5" w:rsidP="00B0424D">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44B80AA7" w14:textId="4B7726FA" w:rsidR="00B0424D" w:rsidRPr="00830EE5" w:rsidRDefault="00830EE5" w:rsidP="00B0424D">
            <w:pPr>
              <w:jc w:val="center"/>
              <w:rPr>
                <w:rFonts w:eastAsia="Times New Roman"/>
                <w:sz w:val="22"/>
                <w:szCs w:val="22"/>
              </w:rPr>
            </w:pPr>
            <w:r>
              <w:rPr>
                <w:rFonts w:eastAsia="Times New Roman"/>
                <w:sz w:val="22"/>
                <w:szCs w:val="22"/>
              </w:rPr>
              <w:t>11.40</w:t>
            </w:r>
          </w:p>
        </w:tc>
      </w:tr>
      <w:tr w:rsidR="00B0424D" w14:paraId="357C23B8" w14:textId="77777777" w:rsidTr="00B0424D">
        <w:trPr>
          <w:jc w:val="center"/>
        </w:trPr>
        <w:tc>
          <w:tcPr>
            <w:tcW w:w="1410" w:type="dxa"/>
            <w:vMerge/>
            <w:tcBorders>
              <w:left w:val="single" w:sz="24" w:space="0" w:color="auto"/>
              <w:right w:val="single" w:sz="24" w:space="0" w:color="auto"/>
            </w:tcBorders>
            <w:vAlign w:val="center"/>
          </w:tcPr>
          <w:p w14:paraId="624C3827"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6502B65C" w14:textId="0782BACB" w:rsidR="00B0424D" w:rsidRDefault="00B0424D" w:rsidP="00B0424D">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2113267B" w14:textId="3A305F20" w:rsidR="00B0424D" w:rsidRPr="00830EE5" w:rsidRDefault="00830EE5" w:rsidP="00B0424D">
            <w:pPr>
              <w:jc w:val="center"/>
              <w:rPr>
                <w:rFonts w:eastAsia="Times New Roman"/>
                <w:sz w:val="22"/>
                <w:szCs w:val="22"/>
              </w:rPr>
            </w:pPr>
            <w:r>
              <w:rPr>
                <w:rFonts w:eastAsia="Times New Roman"/>
                <w:sz w:val="22"/>
                <w:szCs w:val="22"/>
              </w:rPr>
              <w:t>-</w:t>
            </w:r>
          </w:p>
        </w:tc>
        <w:tc>
          <w:tcPr>
            <w:tcW w:w="920" w:type="dxa"/>
            <w:vAlign w:val="center"/>
          </w:tcPr>
          <w:p w14:paraId="76B80F40" w14:textId="425D76B5" w:rsidR="00B0424D" w:rsidRPr="00830EE5" w:rsidRDefault="00830EE5" w:rsidP="00B0424D">
            <w:pPr>
              <w:jc w:val="center"/>
              <w:rPr>
                <w:rFonts w:eastAsia="Times New Roman"/>
                <w:sz w:val="22"/>
                <w:szCs w:val="22"/>
              </w:rPr>
            </w:pPr>
            <w:r>
              <w:rPr>
                <w:rFonts w:eastAsia="Times New Roman"/>
                <w:sz w:val="22"/>
                <w:szCs w:val="22"/>
              </w:rPr>
              <w:t>-</w:t>
            </w:r>
          </w:p>
        </w:tc>
        <w:tc>
          <w:tcPr>
            <w:tcW w:w="990" w:type="dxa"/>
            <w:vAlign w:val="center"/>
          </w:tcPr>
          <w:p w14:paraId="0E2E10E6" w14:textId="169FE036" w:rsidR="00B0424D" w:rsidRPr="00830EE5" w:rsidRDefault="00830EE5" w:rsidP="00B0424D">
            <w:pPr>
              <w:jc w:val="center"/>
              <w:rPr>
                <w:rFonts w:eastAsia="Times New Roman"/>
                <w:sz w:val="22"/>
                <w:szCs w:val="22"/>
              </w:rPr>
            </w:pPr>
            <w:r>
              <w:rPr>
                <w:rFonts w:eastAsia="Times New Roman"/>
                <w:sz w:val="22"/>
                <w:szCs w:val="22"/>
              </w:rPr>
              <w:t>-</w:t>
            </w:r>
          </w:p>
        </w:tc>
        <w:tc>
          <w:tcPr>
            <w:tcW w:w="900" w:type="dxa"/>
            <w:vAlign w:val="center"/>
          </w:tcPr>
          <w:p w14:paraId="184B0AC5" w14:textId="0E694505"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11E8D86C" w14:textId="77899CA4"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CC36B32" w14:textId="754B38E2"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5FF42D56" w14:textId="7C686531" w:rsidR="00B0424D" w:rsidRPr="00830EE5" w:rsidRDefault="00830EE5" w:rsidP="00B0424D">
            <w:pPr>
              <w:jc w:val="center"/>
              <w:rPr>
                <w:rFonts w:eastAsia="Times New Roman"/>
                <w:sz w:val="22"/>
                <w:szCs w:val="22"/>
              </w:rPr>
            </w:pPr>
            <w:r>
              <w:rPr>
                <w:rFonts w:eastAsia="Times New Roman"/>
                <w:sz w:val="22"/>
                <w:szCs w:val="22"/>
              </w:rPr>
              <w:t>-</w:t>
            </w:r>
          </w:p>
        </w:tc>
      </w:tr>
      <w:tr w:rsidR="00B0424D" w14:paraId="21D3937B" w14:textId="77777777" w:rsidTr="00B0424D">
        <w:trPr>
          <w:jc w:val="center"/>
        </w:trPr>
        <w:tc>
          <w:tcPr>
            <w:tcW w:w="1410" w:type="dxa"/>
            <w:vMerge/>
            <w:tcBorders>
              <w:left w:val="single" w:sz="24" w:space="0" w:color="auto"/>
              <w:right w:val="single" w:sz="24" w:space="0" w:color="auto"/>
            </w:tcBorders>
            <w:vAlign w:val="center"/>
          </w:tcPr>
          <w:p w14:paraId="76731DC3"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061263DD" w14:textId="3D44AF6D" w:rsidR="00B0424D" w:rsidRDefault="00B0424D" w:rsidP="00B0424D">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949AC77" w14:textId="6CBE2371" w:rsidR="00B0424D" w:rsidRPr="00830EE5" w:rsidRDefault="00830EE5" w:rsidP="00B0424D">
            <w:pPr>
              <w:jc w:val="center"/>
              <w:rPr>
                <w:rFonts w:eastAsia="Times New Roman"/>
                <w:sz w:val="22"/>
                <w:szCs w:val="22"/>
              </w:rPr>
            </w:pPr>
            <w:r>
              <w:rPr>
                <w:rFonts w:eastAsia="Times New Roman"/>
                <w:sz w:val="22"/>
                <w:szCs w:val="22"/>
              </w:rPr>
              <w:t>-</w:t>
            </w:r>
          </w:p>
        </w:tc>
        <w:tc>
          <w:tcPr>
            <w:tcW w:w="920" w:type="dxa"/>
            <w:vAlign w:val="center"/>
          </w:tcPr>
          <w:p w14:paraId="5A6A16FD" w14:textId="61D2394D" w:rsidR="00B0424D" w:rsidRPr="00830EE5" w:rsidRDefault="00830EE5" w:rsidP="00B0424D">
            <w:pPr>
              <w:jc w:val="center"/>
              <w:rPr>
                <w:rFonts w:eastAsia="Times New Roman"/>
                <w:sz w:val="22"/>
                <w:szCs w:val="22"/>
              </w:rPr>
            </w:pPr>
            <w:r>
              <w:rPr>
                <w:rFonts w:eastAsia="Times New Roman"/>
                <w:sz w:val="22"/>
                <w:szCs w:val="22"/>
              </w:rPr>
              <w:t>-</w:t>
            </w:r>
          </w:p>
        </w:tc>
        <w:tc>
          <w:tcPr>
            <w:tcW w:w="990" w:type="dxa"/>
            <w:vAlign w:val="center"/>
          </w:tcPr>
          <w:p w14:paraId="3300C5DF" w14:textId="58ED1AE9" w:rsidR="00B0424D" w:rsidRPr="00830EE5" w:rsidRDefault="00830EE5" w:rsidP="00B0424D">
            <w:pPr>
              <w:jc w:val="center"/>
              <w:rPr>
                <w:rFonts w:eastAsia="Times New Roman"/>
                <w:sz w:val="22"/>
                <w:szCs w:val="22"/>
              </w:rPr>
            </w:pPr>
            <w:r>
              <w:rPr>
                <w:rFonts w:eastAsia="Times New Roman"/>
                <w:sz w:val="22"/>
                <w:szCs w:val="22"/>
              </w:rPr>
              <w:t>-</w:t>
            </w:r>
          </w:p>
        </w:tc>
        <w:tc>
          <w:tcPr>
            <w:tcW w:w="900" w:type="dxa"/>
            <w:vAlign w:val="center"/>
          </w:tcPr>
          <w:p w14:paraId="3FB3CD4F" w14:textId="1B2E319E"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FD82C9C" w14:textId="56322D20"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3343F80" w14:textId="5DF9FD57"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167501D2" w14:textId="4BFF0B67" w:rsidR="00B0424D" w:rsidRPr="00830EE5" w:rsidRDefault="00830EE5" w:rsidP="00B0424D">
            <w:pPr>
              <w:jc w:val="center"/>
              <w:rPr>
                <w:rFonts w:eastAsia="Times New Roman"/>
                <w:sz w:val="22"/>
                <w:szCs w:val="22"/>
              </w:rPr>
            </w:pPr>
            <w:r>
              <w:rPr>
                <w:rFonts w:eastAsia="Times New Roman"/>
                <w:sz w:val="22"/>
                <w:szCs w:val="22"/>
              </w:rPr>
              <w:t>-</w:t>
            </w:r>
          </w:p>
        </w:tc>
      </w:tr>
      <w:tr w:rsidR="00B0424D" w14:paraId="5F53E29C" w14:textId="77777777" w:rsidTr="00B0424D">
        <w:trPr>
          <w:jc w:val="center"/>
        </w:trPr>
        <w:tc>
          <w:tcPr>
            <w:tcW w:w="1410" w:type="dxa"/>
            <w:vMerge/>
            <w:tcBorders>
              <w:left w:val="single" w:sz="24" w:space="0" w:color="auto"/>
              <w:bottom w:val="single" w:sz="24" w:space="0" w:color="auto"/>
              <w:right w:val="single" w:sz="24" w:space="0" w:color="auto"/>
            </w:tcBorders>
            <w:vAlign w:val="center"/>
          </w:tcPr>
          <w:p w14:paraId="4CCDA662" w14:textId="77777777" w:rsidR="00B0424D" w:rsidRDefault="00B0424D" w:rsidP="00B0424D">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B6D1D3E" w14:textId="0E9E3769" w:rsidR="00B0424D" w:rsidRDefault="00B0424D" w:rsidP="00B0424D">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874C922" w14:textId="67A3FEF2" w:rsidR="00B0424D" w:rsidRPr="00830EE5" w:rsidRDefault="00830EE5" w:rsidP="00B0424D">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0354D46E" w14:textId="197878E3" w:rsidR="00B0424D" w:rsidRPr="00830EE5" w:rsidRDefault="00830EE5" w:rsidP="00B0424D">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6866207A" w14:textId="3DC25051" w:rsidR="00B0424D" w:rsidRPr="00830EE5" w:rsidRDefault="00830EE5" w:rsidP="00B0424D">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0F8E215" w14:textId="62900193"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06107A" w14:textId="49994F8D"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1EB2F1C9" w14:textId="198DA453"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51F28136" w14:textId="126538FA" w:rsidR="00B0424D" w:rsidRPr="00830EE5" w:rsidRDefault="00830EE5" w:rsidP="00B0424D">
            <w:pPr>
              <w:jc w:val="center"/>
              <w:rPr>
                <w:rFonts w:eastAsia="Times New Roman"/>
                <w:sz w:val="22"/>
                <w:szCs w:val="22"/>
              </w:rPr>
            </w:pPr>
            <w:r>
              <w:rPr>
                <w:rFonts w:eastAsia="Times New Roman"/>
                <w:sz w:val="22"/>
                <w:szCs w:val="22"/>
              </w:rPr>
              <w:t>-</w:t>
            </w:r>
          </w:p>
        </w:tc>
      </w:tr>
    </w:tbl>
    <w:bookmarkEnd w:id="197"/>
    <w:bookmarkEnd w:id="198"/>
    <w:p w14:paraId="158F7A5F" w14:textId="088C5B93" w:rsidR="00167456" w:rsidRPr="00B0424D" w:rsidRDefault="00167456" w:rsidP="00B0424D">
      <w:pPr>
        <w:rPr>
          <w:rFonts w:eastAsia="Times New Roman"/>
          <w:b/>
          <w:sz w:val="22"/>
          <w:szCs w:val="22"/>
        </w:rPr>
      </w:pPr>
      <w:r>
        <w:rPr>
          <w:rFonts w:eastAsia="Times New Roman"/>
          <w:sz w:val="22"/>
          <w:szCs w:val="22"/>
        </w:rPr>
        <w:t>Table 6.1: 0-5% Senescent</w:t>
      </w:r>
      <w:r w:rsidR="00552461">
        <w:rPr>
          <w:rFonts w:eastAsia="Times New Roman"/>
          <w:sz w:val="22"/>
          <w:szCs w:val="22"/>
        </w:rPr>
        <w:t xml:space="preserve"> Results</w:t>
      </w:r>
      <w:r w:rsidR="00B0424D">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758E602E"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3C565BC3"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80B2C18"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3FA76FE8"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57CF34C"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63960FA2"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720CC00A"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E303F3C"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BF6C786"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513AB7"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4672EC"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31B3858D"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F174671"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AF63D2F" w14:textId="77777777" w:rsidR="00167456" w:rsidRDefault="00167456" w:rsidP="00B97872">
            <w:pPr>
              <w:jc w:val="center"/>
              <w:rPr>
                <w:rFonts w:eastAsia="Times New Roman"/>
                <w:b/>
                <w:sz w:val="22"/>
                <w:szCs w:val="22"/>
              </w:rPr>
            </w:pPr>
          </w:p>
        </w:tc>
      </w:tr>
      <w:tr w:rsidR="00167456" w14:paraId="41F36EDF"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0EE2B8B5"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2AD4BF16" w14:textId="2876590E" w:rsidR="00167456" w:rsidRPr="00225D37" w:rsidRDefault="00225D37" w:rsidP="00B9787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3EB385D6" w14:textId="4AC2EECA" w:rsidR="00167456" w:rsidRPr="00225D37" w:rsidRDefault="00225D37" w:rsidP="00B9787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08222A3A" w14:textId="43B105A8" w:rsidR="00167456" w:rsidRPr="00225D37" w:rsidRDefault="00225D37" w:rsidP="00B9787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21BAB17D" w14:textId="217F060E" w:rsidR="00167456" w:rsidRPr="00225D37" w:rsidRDefault="00225D37" w:rsidP="00B9787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1237C7A7" w14:textId="6571198A" w:rsidR="00167456" w:rsidRPr="00225D37" w:rsidRDefault="00225D37" w:rsidP="00B9787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00F310D6" w14:textId="347B9CDF" w:rsidR="00167456" w:rsidRPr="00225D37" w:rsidRDefault="00225D37" w:rsidP="00B9787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07D999F1" w14:textId="13BA49E9" w:rsidR="00167456" w:rsidRPr="00225D37" w:rsidRDefault="00225D37" w:rsidP="00B97872">
            <w:pPr>
              <w:jc w:val="center"/>
              <w:rPr>
                <w:rFonts w:eastAsia="Times New Roman"/>
                <w:sz w:val="22"/>
                <w:szCs w:val="22"/>
              </w:rPr>
            </w:pPr>
            <w:r>
              <w:rPr>
                <w:rFonts w:eastAsia="Times New Roman"/>
                <w:sz w:val="22"/>
                <w:szCs w:val="22"/>
              </w:rPr>
              <w:t>0.36</w:t>
            </w:r>
          </w:p>
        </w:tc>
      </w:tr>
      <w:tr w:rsidR="00167456" w14:paraId="1A9481B3"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32F12875" w14:textId="3C9A6E33"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68A9DE94" w14:textId="5F432575" w:rsidR="00167456" w:rsidRPr="00225D37" w:rsidRDefault="00225D37" w:rsidP="00B9787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57CCB7F2" w14:textId="5891D5FA" w:rsidR="00167456" w:rsidRPr="00225D37" w:rsidRDefault="00225D37" w:rsidP="00B9787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63B99322" w14:textId="6DCABFE5" w:rsidR="00167456" w:rsidRPr="00225D37" w:rsidRDefault="00225D37" w:rsidP="00B9787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14E5F7C" w14:textId="72309DDE" w:rsidR="00167456" w:rsidRPr="00225D37" w:rsidRDefault="00225D37" w:rsidP="00B9787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6B1F39D" w14:textId="4E253FEA" w:rsidR="00167456" w:rsidRPr="00225D37" w:rsidRDefault="00225D37" w:rsidP="00B9787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43DB802A" w14:textId="057852E4" w:rsidR="00167456" w:rsidRPr="00225D37" w:rsidRDefault="00225D37" w:rsidP="00B9787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56D09297" w14:textId="1049703C" w:rsidR="00167456" w:rsidRPr="00225D37" w:rsidRDefault="00225D37" w:rsidP="00B97872">
            <w:pPr>
              <w:jc w:val="center"/>
              <w:rPr>
                <w:rFonts w:eastAsia="Times New Roman"/>
                <w:sz w:val="22"/>
                <w:szCs w:val="22"/>
              </w:rPr>
            </w:pPr>
            <w:r>
              <w:rPr>
                <w:rFonts w:eastAsia="Times New Roman"/>
                <w:sz w:val="22"/>
                <w:szCs w:val="22"/>
              </w:rPr>
              <w:t>1.31</w:t>
            </w:r>
          </w:p>
        </w:tc>
      </w:tr>
      <w:tr w:rsidR="00167456" w14:paraId="252FA579"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4E407782"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A359B02"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5885AF8" w14:textId="5F42F1A5" w:rsidR="00167456" w:rsidRPr="00225D37" w:rsidRDefault="00225D37" w:rsidP="00B9787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2B169B43" w14:textId="0611CE00" w:rsidR="00167456" w:rsidRPr="00225D37" w:rsidRDefault="00225D37" w:rsidP="00B9787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1D4F118A" w14:textId="5623592B" w:rsidR="00167456" w:rsidRPr="00225D37" w:rsidRDefault="00225D37" w:rsidP="00B9787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7D609772" w14:textId="7F35F162" w:rsidR="00167456" w:rsidRPr="00225D37" w:rsidRDefault="00225D37" w:rsidP="00B9787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7D9EF914" w14:textId="05F0B553" w:rsidR="00167456" w:rsidRPr="00225D37" w:rsidRDefault="00225D37" w:rsidP="00B9787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56C68075" w14:textId="50EA171B" w:rsidR="00167456" w:rsidRPr="00225D37" w:rsidRDefault="00225D37" w:rsidP="00B9787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183ADCA7" w14:textId="7ADD0221" w:rsidR="00167456" w:rsidRPr="00225D37" w:rsidRDefault="00225D37" w:rsidP="00B97872">
            <w:pPr>
              <w:jc w:val="center"/>
              <w:rPr>
                <w:rFonts w:eastAsia="Times New Roman"/>
                <w:sz w:val="22"/>
                <w:szCs w:val="22"/>
              </w:rPr>
            </w:pPr>
            <w:r>
              <w:rPr>
                <w:rFonts w:eastAsia="Times New Roman"/>
                <w:sz w:val="22"/>
                <w:szCs w:val="22"/>
              </w:rPr>
              <w:t>5.58</w:t>
            </w:r>
          </w:p>
        </w:tc>
      </w:tr>
      <w:tr w:rsidR="00167456" w14:paraId="7E56B7B7" w14:textId="77777777" w:rsidTr="00B97872">
        <w:trPr>
          <w:jc w:val="center"/>
        </w:trPr>
        <w:tc>
          <w:tcPr>
            <w:tcW w:w="1410" w:type="dxa"/>
            <w:vMerge/>
            <w:tcBorders>
              <w:left w:val="single" w:sz="24" w:space="0" w:color="auto"/>
              <w:right w:val="single" w:sz="24" w:space="0" w:color="auto"/>
            </w:tcBorders>
            <w:vAlign w:val="center"/>
          </w:tcPr>
          <w:p w14:paraId="2FEBCC47"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40897EA"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8B8907F" w14:textId="22F2EB22" w:rsidR="00167456" w:rsidRPr="00225D37" w:rsidRDefault="00225D37" w:rsidP="00B97872">
            <w:pPr>
              <w:jc w:val="center"/>
              <w:rPr>
                <w:rFonts w:eastAsia="Times New Roman"/>
                <w:sz w:val="22"/>
                <w:szCs w:val="22"/>
              </w:rPr>
            </w:pPr>
            <w:r>
              <w:rPr>
                <w:rFonts w:eastAsia="Times New Roman"/>
                <w:sz w:val="22"/>
                <w:szCs w:val="22"/>
              </w:rPr>
              <w:t>146</w:t>
            </w:r>
          </w:p>
        </w:tc>
        <w:tc>
          <w:tcPr>
            <w:tcW w:w="920" w:type="dxa"/>
            <w:vAlign w:val="center"/>
          </w:tcPr>
          <w:p w14:paraId="3B8C4396" w14:textId="74188F3E" w:rsidR="00167456" w:rsidRPr="00225D37" w:rsidRDefault="00225D37" w:rsidP="00B97872">
            <w:pPr>
              <w:jc w:val="center"/>
              <w:rPr>
                <w:rFonts w:eastAsia="Times New Roman"/>
                <w:sz w:val="22"/>
                <w:szCs w:val="22"/>
              </w:rPr>
            </w:pPr>
            <w:r>
              <w:rPr>
                <w:rFonts w:eastAsia="Times New Roman"/>
                <w:sz w:val="22"/>
                <w:szCs w:val="22"/>
              </w:rPr>
              <w:t>198</w:t>
            </w:r>
          </w:p>
        </w:tc>
        <w:tc>
          <w:tcPr>
            <w:tcW w:w="990" w:type="dxa"/>
            <w:vAlign w:val="center"/>
          </w:tcPr>
          <w:p w14:paraId="0F09971B" w14:textId="2520A6E8" w:rsidR="00167456" w:rsidRPr="00225D37" w:rsidRDefault="00225D37" w:rsidP="00B97872">
            <w:pPr>
              <w:jc w:val="center"/>
              <w:rPr>
                <w:rFonts w:eastAsia="Times New Roman"/>
                <w:sz w:val="22"/>
                <w:szCs w:val="22"/>
              </w:rPr>
            </w:pPr>
            <w:r>
              <w:rPr>
                <w:rFonts w:eastAsia="Times New Roman"/>
                <w:sz w:val="22"/>
                <w:szCs w:val="22"/>
              </w:rPr>
              <w:t>174</w:t>
            </w:r>
          </w:p>
        </w:tc>
        <w:tc>
          <w:tcPr>
            <w:tcW w:w="900" w:type="dxa"/>
            <w:vAlign w:val="center"/>
          </w:tcPr>
          <w:p w14:paraId="7DF69077" w14:textId="537A469E" w:rsidR="00167456" w:rsidRPr="00225D37" w:rsidRDefault="00225D37" w:rsidP="00B9787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77112521" w14:textId="7E68EA9E" w:rsidR="00167456" w:rsidRPr="00225D37" w:rsidRDefault="00225D37" w:rsidP="00B9787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67CA6596" w14:textId="67D6385F" w:rsidR="00167456" w:rsidRPr="00225D37" w:rsidRDefault="00225D37" w:rsidP="00B9787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5AA81C68" w14:textId="77C56330" w:rsidR="00167456" w:rsidRPr="00225D37" w:rsidRDefault="00225D37" w:rsidP="00B97872">
            <w:pPr>
              <w:jc w:val="center"/>
              <w:rPr>
                <w:rFonts w:eastAsia="Times New Roman"/>
                <w:sz w:val="22"/>
                <w:szCs w:val="22"/>
              </w:rPr>
            </w:pPr>
            <w:r>
              <w:rPr>
                <w:rFonts w:eastAsia="Times New Roman"/>
                <w:sz w:val="22"/>
                <w:szCs w:val="22"/>
              </w:rPr>
              <w:t>13.04</w:t>
            </w:r>
          </w:p>
        </w:tc>
      </w:tr>
      <w:tr w:rsidR="00167456" w14:paraId="0521E1C4" w14:textId="77777777" w:rsidTr="00B97872">
        <w:trPr>
          <w:jc w:val="center"/>
        </w:trPr>
        <w:tc>
          <w:tcPr>
            <w:tcW w:w="1410" w:type="dxa"/>
            <w:vMerge/>
            <w:tcBorders>
              <w:left w:val="single" w:sz="24" w:space="0" w:color="auto"/>
              <w:right w:val="single" w:sz="24" w:space="0" w:color="auto"/>
            </w:tcBorders>
            <w:vAlign w:val="center"/>
          </w:tcPr>
          <w:p w14:paraId="5FD2E3EF"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387F3CCA"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44BD99E" w14:textId="21B46F2F" w:rsidR="00167456" w:rsidRPr="00225D37" w:rsidRDefault="00225D37" w:rsidP="00B97872">
            <w:pPr>
              <w:jc w:val="center"/>
              <w:rPr>
                <w:rFonts w:eastAsia="Times New Roman"/>
                <w:sz w:val="22"/>
                <w:szCs w:val="22"/>
              </w:rPr>
            </w:pPr>
            <w:r>
              <w:rPr>
                <w:rFonts w:eastAsia="Times New Roman"/>
                <w:sz w:val="22"/>
                <w:szCs w:val="22"/>
              </w:rPr>
              <w:t>184</w:t>
            </w:r>
          </w:p>
        </w:tc>
        <w:tc>
          <w:tcPr>
            <w:tcW w:w="920" w:type="dxa"/>
            <w:vAlign w:val="center"/>
          </w:tcPr>
          <w:p w14:paraId="6CE839C5" w14:textId="59E0B017" w:rsidR="00167456" w:rsidRPr="00225D37" w:rsidRDefault="00225D37" w:rsidP="00B97872">
            <w:pPr>
              <w:jc w:val="center"/>
              <w:rPr>
                <w:rFonts w:eastAsia="Times New Roman"/>
                <w:sz w:val="22"/>
                <w:szCs w:val="22"/>
              </w:rPr>
            </w:pPr>
            <w:r>
              <w:rPr>
                <w:rFonts w:eastAsia="Times New Roman"/>
                <w:sz w:val="22"/>
                <w:szCs w:val="22"/>
              </w:rPr>
              <w:t>239</w:t>
            </w:r>
          </w:p>
        </w:tc>
        <w:tc>
          <w:tcPr>
            <w:tcW w:w="990" w:type="dxa"/>
            <w:vAlign w:val="center"/>
          </w:tcPr>
          <w:p w14:paraId="23FD1D53" w14:textId="70AFD56A" w:rsidR="00167456" w:rsidRPr="00225D37" w:rsidRDefault="00225D37" w:rsidP="00B97872">
            <w:pPr>
              <w:jc w:val="center"/>
              <w:rPr>
                <w:rFonts w:eastAsia="Times New Roman"/>
                <w:sz w:val="22"/>
                <w:szCs w:val="22"/>
              </w:rPr>
            </w:pPr>
            <w:r>
              <w:rPr>
                <w:rFonts w:eastAsia="Times New Roman"/>
                <w:sz w:val="22"/>
                <w:szCs w:val="22"/>
              </w:rPr>
              <w:t>201</w:t>
            </w:r>
          </w:p>
        </w:tc>
        <w:tc>
          <w:tcPr>
            <w:tcW w:w="900" w:type="dxa"/>
            <w:vAlign w:val="center"/>
          </w:tcPr>
          <w:p w14:paraId="405ABC37" w14:textId="5A5EC022" w:rsidR="00167456" w:rsidRPr="00225D37" w:rsidRDefault="00225D37" w:rsidP="00B9787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73F35342" w14:textId="66BB0304" w:rsidR="00167456" w:rsidRPr="00225D37" w:rsidRDefault="00225D37" w:rsidP="00B9787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58CDFD8A" w14:textId="559DAB22" w:rsidR="00167456" w:rsidRPr="00225D37" w:rsidRDefault="00225D37" w:rsidP="00B9787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71848CFE" w14:textId="2F65D8E8" w:rsidR="00167456" w:rsidRPr="00225D37" w:rsidRDefault="00225D37" w:rsidP="00B97872">
            <w:pPr>
              <w:jc w:val="center"/>
              <w:rPr>
                <w:rFonts w:eastAsia="Times New Roman"/>
                <w:sz w:val="22"/>
                <w:szCs w:val="22"/>
              </w:rPr>
            </w:pPr>
            <w:r>
              <w:rPr>
                <w:rFonts w:eastAsia="Times New Roman"/>
                <w:sz w:val="22"/>
                <w:szCs w:val="22"/>
              </w:rPr>
              <w:t>12.53</w:t>
            </w:r>
          </w:p>
        </w:tc>
      </w:tr>
      <w:tr w:rsidR="00167456" w14:paraId="00869037" w14:textId="77777777" w:rsidTr="00B97872">
        <w:trPr>
          <w:jc w:val="center"/>
        </w:trPr>
        <w:tc>
          <w:tcPr>
            <w:tcW w:w="1410" w:type="dxa"/>
            <w:vMerge/>
            <w:tcBorders>
              <w:left w:val="single" w:sz="24" w:space="0" w:color="auto"/>
              <w:right w:val="single" w:sz="24" w:space="0" w:color="auto"/>
            </w:tcBorders>
            <w:vAlign w:val="center"/>
          </w:tcPr>
          <w:p w14:paraId="7FDEC87B"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0BE244D"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39835D23" w14:textId="221A2D6D" w:rsidR="00167456" w:rsidRPr="00225D37" w:rsidRDefault="00225D37" w:rsidP="00B97872">
            <w:pPr>
              <w:jc w:val="center"/>
              <w:rPr>
                <w:rFonts w:eastAsia="Times New Roman"/>
                <w:sz w:val="22"/>
                <w:szCs w:val="22"/>
              </w:rPr>
            </w:pPr>
            <w:r>
              <w:rPr>
                <w:rFonts w:eastAsia="Times New Roman"/>
                <w:sz w:val="22"/>
                <w:szCs w:val="22"/>
              </w:rPr>
              <w:t>229</w:t>
            </w:r>
          </w:p>
        </w:tc>
        <w:tc>
          <w:tcPr>
            <w:tcW w:w="920" w:type="dxa"/>
            <w:vAlign w:val="center"/>
          </w:tcPr>
          <w:p w14:paraId="7F98E645" w14:textId="6D0FE207" w:rsidR="00167456" w:rsidRPr="00225D37" w:rsidRDefault="00225D37" w:rsidP="00B97872">
            <w:pPr>
              <w:jc w:val="center"/>
              <w:rPr>
                <w:rFonts w:eastAsia="Times New Roman"/>
                <w:sz w:val="22"/>
                <w:szCs w:val="22"/>
              </w:rPr>
            </w:pPr>
            <w:r>
              <w:rPr>
                <w:rFonts w:eastAsia="Times New Roman"/>
                <w:sz w:val="22"/>
                <w:szCs w:val="22"/>
              </w:rPr>
              <w:t>235</w:t>
            </w:r>
          </w:p>
        </w:tc>
        <w:tc>
          <w:tcPr>
            <w:tcW w:w="990" w:type="dxa"/>
            <w:vAlign w:val="center"/>
          </w:tcPr>
          <w:p w14:paraId="27C6EE1D" w14:textId="249B3A1F" w:rsidR="00167456" w:rsidRPr="00225D37" w:rsidRDefault="00225D37" w:rsidP="00B97872">
            <w:pPr>
              <w:jc w:val="center"/>
              <w:rPr>
                <w:rFonts w:eastAsia="Times New Roman"/>
                <w:sz w:val="22"/>
                <w:szCs w:val="22"/>
              </w:rPr>
            </w:pPr>
            <w:r>
              <w:rPr>
                <w:rFonts w:eastAsia="Times New Roman"/>
                <w:sz w:val="22"/>
                <w:szCs w:val="22"/>
              </w:rPr>
              <w:t>210</w:t>
            </w:r>
          </w:p>
        </w:tc>
        <w:tc>
          <w:tcPr>
            <w:tcW w:w="900" w:type="dxa"/>
            <w:vAlign w:val="center"/>
          </w:tcPr>
          <w:p w14:paraId="15A98A8E" w14:textId="61412BCB" w:rsidR="00167456" w:rsidRPr="00225D37" w:rsidRDefault="00225D37" w:rsidP="00B9787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24353005" w14:textId="188B0C1C" w:rsidR="00167456" w:rsidRPr="00225D37" w:rsidRDefault="00225D37" w:rsidP="00B9787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277FFFC4" w14:textId="1EF04E98" w:rsidR="00167456" w:rsidRPr="00225D37" w:rsidRDefault="00225D37" w:rsidP="00B9787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7483D4C5" w14:textId="7F0460D8" w:rsidR="00167456" w:rsidRPr="00225D37" w:rsidRDefault="00225D37" w:rsidP="00B97872">
            <w:pPr>
              <w:jc w:val="center"/>
              <w:rPr>
                <w:rFonts w:eastAsia="Times New Roman"/>
                <w:sz w:val="22"/>
                <w:szCs w:val="22"/>
              </w:rPr>
            </w:pPr>
            <w:r>
              <w:rPr>
                <w:rFonts w:eastAsia="Times New Roman"/>
                <w:sz w:val="22"/>
                <w:szCs w:val="22"/>
              </w:rPr>
              <w:t>10.93</w:t>
            </w:r>
          </w:p>
        </w:tc>
      </w:tr>
      <w:tr w:rsidR="00167456" w14:paraId="088E1198" w14:textId="77777777" w:rsidTr="00B97872">
        <w:trPr>
          <w:jc w:val="center"/>
        </w:trPr>
        <w:tc>
          <w:tcPr>
            <w:tcW w:w="1410" w:type="dxa"/>
            <w:vMerge/>
            <w:tcBorders>
              <w:left w:val="single" w:sz="24" w:space="0" w:color="auto"/>
              <w:right w:val="single" w:sz="24" w:space="0" w:color="auto"/>
            </w:tcBorders>
            <w:vAlign w:val="center"/>
          </w:tcPr>
          <w:p w14:paraId="4557513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1D29C05"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47B83B3E" w14:textId="42A66180" w:rsidR="00167456" w:rsidRPr="00225D37" w:rsidRDefault="00225D37" w:rsidP="00B97872">
            <w:pPr>
              <w:jc w:val="center"/>
              <w:rPr>
                <w:rFonts w:eastAsia="Times New Roman"/>
                <w:sz w:val="22"/>
                <w:szCs w:val="22"/>
              </w:rPr>
            </w:pPr>
            <w:r>
              <w:rPr>
                <w:rFonts w:eastAsia="Times New Roman"/>
                <w:sz w:val="22"/>
                <w:szCs w:val="22"/>
              </w:rPr>
              <w:t>283</w:t>
            </w:r>
          </w:p>
        </w:tc>
        <w:tc>
          <w:tcPr>
            <w:tcW w:w="920" w:type="dxa"/>
            <w:vAlign w:val="center"/>
          </w:tcPr>
          <w:p w14:paraId="01C581AF" w14:textId="5FE25C66" w:rsidR="00167456" w:rsidRPr="00225D37" w:rsidRDefault="00225D37" w:rsidP="00B97872">
            <w:pPr>
              <w:jc w:val="center"/>
              <w:rPr>
                <w:rFonts w:eastAsia="Times New Roman"/>
                <w:sz w:val="22"/>
                <w:szCs w:val="22"/>
              </w:rPr>
            </w:pPr>
            <w:r>
              <w:rPr>
                <w:rFonts w:eastAsia="Times New Roman"/>
                <w:sz w:val="22"/>
                <w:szCs w:val="22"/>
              </w:rPr>
              <w:t>265</w:t>
            </w:r>
          </w:p>
        </w:tc>
        <w:tc>
          <w:tcPr>
            <w:tcW w:w="990" w:type="dxa"/>
            <w:vAlign w:val="center"/>
          </w:tcPr>
          <w:p w14:paraId="110CC6FB" w14:textId="72117F6A" w:rsidR="00167456" w:rsidRPr="00225D37" w:rsidRDefault="00225D37" w:rsidP="00B97872">
            <w:pPr>
              <w:jc w:val="center"/>
              <w:rPr>
                <w:rFonts w:eastAsia="Times New Roman"/>
                <w:sz w:val="22"/>
                <w:szCs w:val="22"/>
              </w:rPr>
            </w:pPr>
            <w:r>
              <w:rPr>
                <w:rFonts w:eastAsia="Times New Roman"/>
                <w:sz w:val="22"/>
                <w:szCs w:val="22"/>
              </w:rPr>
              <w:t>244</w:t>
            </w:r>
          </w:p>
        </w:tc>
        <w:tc>
          <w:tcPr>
            <w:tcW w:w="900" w:type="dxa"/>
            <w:vAlign w:val="center"/>
          </w:tcPr>
          <w:p w14:paraId="323A4BB3" w14:textId="21C50D73" w:rsidR="00167456" w:rsidRPr="00225D37" w:rsidRDefault="00225D37" w:rsidP="00B9787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0176EB92" w14:textId="295C5D73" w:rsidR="00167456" w:rsidRPr="00225D37" w:rsidRDefault="00225D37" w:rsidP="00B9787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4A37F5D6" w14:textId="3F058C56" w:rsidR="00167456" w:rsidRPr="00225D37" w:rsidRDefault="00225D37" w:rsidP="00B9787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5FDEFC9E" w14:textId="23D4A047" w:rsidR="00167456" w:rsidRPr="00225D37" w:rsidRDefault="00225D37" w:rsidP="00B97872">
            <w:pPr>
              <w:jc w:val="center"/>
              <w:rPr>
                <w:rFonts w:eastAsia="Times New Roman"/>
                <w:sz w:val="22"/>
                <w:szCs w:val="22"/>
              </w:rPr>
            </w:pPr>
            <w:r>
              <w:rPr>
                <w:rFonts w:eastAsia="Times New Roman"/>
                <w:sz w:val="22"/>
                <w:szCs w:val="22"/>
              </w:rPr>
              <w:t>9.74</w:t>
            </w:r>
          </w:p>
        </w:tc>
      </w:tr>
      <w:tr w:rsidR="00167456" w14:paraId="2ED03D76" w14:textId="77777777" w:rsidTr="00B97872">
        <w:trPr>
          <w:jc w:val="center"/>
        </w:trPr>
        <w:tc>
          <w:tcPr>
            <w:tcW w:w="1410" w:type="dxa"/>
            <w:vMerge/>
            <w:tcBorders>
              <w:left w:val="single" w:sz="24" w:space="0" w:color="auto"/>
              <w:right w:val="single" w:sz="24" w:space="0" w:color="auto"/>
            </w:tcBorders>
            <w:vAlign w:val="center"/>
          </w:tcPr>
          <w:p w14:paraId="4D459FAD"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30B972E"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EB35F54" w14:textId="03F73409" w:rsidR="00167456" w:rsidRPr="00225D37" w:rsidRDefault="00225D37" w:rsidP="00B97872">
            <w:pPr>
              <w:jc w:val="center"/>
              <w:rPr>
                <w:rFonts w:eastAsia="Times New Roman"/>
                <w:sz w:val="22"/>
                <w:szCs w:val="22"/>
              </w:rPr>
            </w:pPr>
            <w:r>
              <w:rPr>
                <w:rFonts w:eastAsia="Times New Roman"/>
                <w:sz w:val="22"/>
                <w:szCs w:val="22"/>
              </w:rPr>
              <w:t>335</w:t>
            </w:r>
          </w:p>
        </w:tc>
        <w:tc>
          <w:tcPr>
            <w:tcW w:w="920" w:type="dxa"/>
            <w:vAlign w:val="center"/>
          </w:tcPr>
          <w:p w14:paraId="725D0C61" w14:textId="4A71CA58" w:rsidR="00167456" w:rsidRPr="00225D37" w:rsidRDefault="00225D37" w:rsidP="00B97872">
            <w:pPr>
              <w:jc w:val="center"/>
              <w:rPr>
                <w:rFonts w:eastAsia="Times New Roman"/>
                <w:sz w:val="22"/>
                <w:szCs w:val="22"/>
              </w:rPr>
            </w:pPr>
            <w:r>
              <w:rPr>
                <w:rFonts w:eastAsia="Times New Roman"/>
                <w:sz w:val="22"/>
                <w:szCs w:val="22"/>
              </w:rPr>
              <w:t>333</w:t>
            </w:r>
          </w:p>
        </w:tc>
        <w:tc>
          <w:tcPr>
            <w:tcW w:w="990" w:type="dxa"/>
            <w:vAlign w:val="center"/>
          </w:tcPr>
          <w:p w14:paraId="76B0E789" w14:textId="796E5F6E" w:rsidR="00167456" w:rsidRPr="00225D37" w:rsidRDefault="00225D37" w:rsidP="00B97872">
            <w:pPr>
              <w:jc w:val="center"/>
              <w:rPr>
                <w:rFonts w:eastAsia="Times New Roman"/>
                <w:sz w:val="22"/>
                <w:szCs w:val="22"/>
              </w:rPr>
            </w:pPr>
            <w:r>
              <w:rPr>
                <w:rFonts w:eastAsia="Times New Roman"/>
                <w:sz w:val="22"/>
                <w:szCs w:val="22"/>
              </w:rPr>
              <w:t>301</w:t>
            </w:r>
          </w:p>
        </w:tc>
        <w:tc>
          <w:tcPr>
            <w:tcW w:w="900" w:type="dxa"/>
            <w:vAlign w:val="center"/>
          </w:tcPr>
          <w:p w14:paraId="7BAF6E2C" w14:textId="78483A47" w:rsidR="00167456" w:rsidRPr="00225D37" w:rsidRDefault="00225D37" w:rsidP="00B9787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1422947C" w14:textId="542976CB" w:rsidR="00167456" w:rsidRPr="00225D37" w:rsidRDefault="00225D37" w:rsidP="00B9787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0DA70E53" w14:textId="1BA39EAF" w:rsidR="00167456" w:rsidRPr="00225D37" w:rsidRDefault="00225D37" w:rsidP="00B9787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5CDD3F3F" w14:textId="10718E23" w:rsidR="00167456" w:rsidRPr="00225D37" w:rsidRDefault="00225D37" w:rsidP="00B97872">
            <w:pPr>
              <w:jc w:val="center"/>
              <w:rPr>
                <w:rFonts w:eastAsia="Times New Roman"/>
                <w:sz w:val="22"/>
                <w:szCs w:val="22"/>
              </w:rPr>
            </w:pPr>
            <w:r>
              <w:rPr>
                <w:rFonts w:eastAsia="Times New Roman"/>
                <w:sz w:val="22"/>
                <w:szCs w:val="22"/>
              </w:rPr>
              <w:t>12.41</w:t>
            </w:r>
          </w:p>
        </w:tc>
      </w:tr>
      <w:tr w:rsidR="00167456" w14:paraId="213D68F8" w14:textId="77777777" w:rsidTr="00B97872">
        <w:trPr>
          <w:jc w:val="center"/>
        </w:trPr>
        <w:tc>
          <w:tcPr>
            <w:tcW w:w="1410" w:type="dxa"/>
            <w:vMerge/>
            <w:tcBorders>
              <w:left w:val="single" w:sz="24" w:space="0" w:color="auto"/>
              <w:right w:val="single" w:sz="24" w:space="0" w:color="auto"/>
            </w:tcBorders>
            <w:vAlign w:val="center"/>
          </w:tcPr>
          <w:p w14:paraId="05D2AF16"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E93A2F3"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DF3AD1" w14:textId="08860AA7" w:rsidR="00167456" w:rsidRPr="00225D37" w:rsidRDefault="00225D37" w:rsidP="00B97872">
            <w:pPr>
              <w:jc w:val="center"/>
              <w:rPr>
                <w:rFonts w:eastAsia="Times New Roman"/>
                <w:sz w:val="22"/>
                <w:szCs w:val="22"/>
              </w:rPr>
            </w:pPr>
            <w:r>
              <w:rPr>
                <w:rFonts w:eastAsia="Times New Roman"/>
                <w:sz w:val="22"/>
                <w:szCs w:val="22"/>
              </w:rPr>
              <w:t>355</w:t>
            </w:r>
          </w:p>
        </w:tc>
        <w:tc>
          <w:tcPr>
            <w:tcW w:w="920" w:type="dxa"/>
            <w:vAlign w:val="center"/>
          </w:tcPr>
          <w:p w14:paraId="0EE02531" w14:textId="01F77C04" w:rsidR="00167456" w:rsidRPr="00225D37" w:rsidRDefault="00225D37" w:rsidP="00B97872">
            <w:pPr>
              <w:jc w:val="center"/>
              <w:rPr>
                <w:rFonts w:eastAsia="Times New Roman"/>
                <w:sz w:val="22"/>
                <w:szCs w:val="22"/>
              </w:rPr>
            </w:pPr>
            <w:r>
              <w:rPr>
                <w:rFonts w:eastAsia="Times New Roman"/>
                <w:sz w:val="22"/>
                <w:szCs w:val="22"/>
              </w:rPr>
              <w:t>-</w:t>
            </w:r>
          </w:p>
        </w:tc>
        <w:tc>
          <w:tcPr>
            <w:tcW w:w="990" w:type="dxa"/>
            <w:vAlign w:val="center"/>
          </w:tcPr>
          <w:p w14:paraId="47FF844B" w14:textId="1A4FFC78" w:rsidR="00167456" w:rsidRPr="00225D37" w:rsidRDefault="00225D37" w:rsidP="00B97872">
            <w:pPr>
              <w:jc w:val="center"/>
              <w:rPr>
                <w:rFonts w:eastAsia="Times New Roman"/>
                <w:sz w:val="22"/>
                <w:szCs w:val="22"/>
              </w:rPr>
            </w:pPr>
            <w:r>
              <w:rPr>
                <w:rFonts w:eastAsia="Times New Roman"/>
                <w:sz w:val="22"/>
                <w:szCs w:val="22"/>
              </w:rPr>
              <w:t>302</w:t>
            </w:r>
          </w:p>
        </w:tc>
        <w:tc>
          <w:tcPr>
            <w:tcW w:w="900" w:type="dxa"/>
            <w:vAlign w:val="center"/>
          </w:tcPr>
          <w:p w14:paraId="30831F21" w14:textId="5ABA5DA8"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314E0A1C" w14:textId="33794CBA" w:rsidR="00167456" w:rsidRPr="00225D37" w:rsidRDefault="00225D37" w:rsidP="00B9787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19E694D6" w14:textId="13F3E45B" w:rsidR="00167456" w:rsidRPr="00225D37" w:rsidRDefault="00225D37" w:rsidP="00B9787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3DE8A637" w14:textId="75B6C335" w:rsidR="00167456" w:rsidRPr="00225D37" w:rsidRDefault="00225D37" w:rsidP="00B97872">
            <w:pPr>
              <w:jc w:val="center"/>
              <w:rPr>
                <w:rFonts w:eastAsia="Times New Roman"/>
                <w:sz w:val="22"/>
                <w:szCs w:val="22"/>
              </w:rPr>
            </w:pPr>
            <w:r>
              <w:rPr>
                <w:rFonts w:eastAsia="Times New Roman"/>
                <w:sz w:val="22"/>
                <w:szCs w:val="22"/>
              </w:rPr>
              <w:t>15.31</w:t>
            </w:r>
          </w:p>
        </w:tc>
      </w:tr>
      <w:tr w:rsidR="00167456" w14:paraId="3DBE7E89" w14:textId="77777777" w:rsidTr="00B97872">
        <w:trPr>
          <w:jc w:val="center"/>
        </w:trPr>
        <w:tc>
          <w:tcPr>
            <w:tcW w:w="1410" w:type="dxa"/>
            <w:vMerge/>
            <w:tcBorders>
              <w:left w:val="single" w:sz="24" w:space="0" w:color="auto"/>
              <w:right w:val="single" w:sz="24" w:space="0" w:color="auto"/>
            </w:tcBorders>
            <w:vAlign w:val="center"/>
          </w:tcPr>
          <w:p w14:paraId="4BF0B587"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70E829"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2877138" w14:textId="64CC6D4F" w:rsidR="00167456" w:rsidRPr="00225D37" w:rsidRDefault="00225D37" w:rsidP="00B97872">
            <w:pPr>
              <w:jc w:val="center"/>
              <w:rPr>
                <w:rFonts w:eastAsia="Times New Roman"/>
                <w:sz w:val="22"/>
                <w:szCs w:val="22"/>
              </w:rPr>
            </w:pPr>
            <w:r>
              <w:rPr>
                <w:rFonts w:eastAsia="Times New Roman"/>
                <w:sz w:val="22"/>
                <w:szCs w:val="22"/>
              </w:rPr>
              <w:t>-</w:t>
            </w:r>
          </w:p>
        </w:tc>
        <w:tc>
          <w:tcPr>
            <w:tcW w:w="920" w:type="dxa"/>
            <w:vAlign w:val="center"/>
          </w:tcPr>
          <w:p w14:paraId="610F42CA" w14:textId="0E5D4CCB" w:rsidR="00167456" w:rsidRPr="00225D37" w:rsidRDefault="00225D37" w:rsidP="00B97872">
            <w:pPr>
              <w:jc w:val="center"/>
              <w:rPr>
                <w:rFonts w:eastAsia="Times New Roman"/>
                <w:sz w:val="22"/>
                <w:szCs w:val="22"/>
              </w:rPr>
            </w:pPr>
            <w:r>
              <w:rPr>
                <w:rFonts w:eastAsia="Times New Roman"/>
                <w:sz w:val="22"/>
                <w:szCs w:val="22"/>
              </w:rPr>
              <w:t>-</w:t>
            </w:r>
          </w:p>
        </w:tc>
        <w:tc>
          <w:tcPr>
            <w:tcW w:w="990" w:type="dxa"/>
            <w:vAlign w:val="center"/>
          </w:tcPr>
          <w:p w14:paraId="21822A3C" w14:textId="3ECA2A75" w:rsidR="00167456" w:rsidRPr="00225D37" w:rsidRDefault="00225D37" w:rsidP="00B97872">
            <w:pPr>
              <w:jc w:val="center"/>
              <w:rPr>
                <w:rFonts w:eastAsia="Times New Roman"/>
                <w:sz w:val="22"/>
                <w:szCs w:val="22"/>
              </w:rPr>
            </w:pPr>
            <w:r>
              <w:rPr>
                <w:rFonts w:eastAsia="Times New Roman"/>
                <w:sz w:val="22"/>
                <w:szCs w:val="22"/>
              </w:rPr>
              <w:t>-</w:t>
            </w:r>
          </w:p>
        </w:tc>
        <w:tc>
          <w:tcPr>
            <w:tcW w:w="900" w:type="dxa"/>
            <w:vAlign w:val="center"/>
          </w:tcPr>
          <w:p w14:paraId="199AF406" w14:textId="3AA7E8BF"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89054CE" w14:textId="4F815B7A" w:rsidR="00167456" w:rsidRPr="00225D37" w:rsidRDefault="00225D37" w:rsidP="00B9787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04125FBF" w14:textId="690DA275" w:rsidR="00167456" w:rsidRPr="00225D37" w:rsidRDefault="00225D37" w:rsidP="00B9787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4FEFCDFF" w14:textId="7F6BC0CF" w:rsidR="00167456" w:rsidRPr="00225D37" w:rsidRDefault="00225D37" w:rsidP="00B97872">
            <w:pPr>
              <w:jc w:val="center"/>
              <w:rPr>
                <w:rFonts w:eastAsia="Times New Roman"/>
                <w:sz w:val="22"/>
                <w:szCs w:val="22"/>
              </w:rPr>
            </w:pPr>
            <w:r>
              <w:rPr>
                <w:rFonts w:eastAsia="Times New Roman"/>
                <w:sz w:val="22"/>
                <w:szCs w:val="22"/>
              </w:rPr>
              <w:t>-</w:t>
            </w:r>
          </w:p>
        </w:tc>
      </w:tr>
      <w:tr w:rsidR="00167456" w14:paraId="63FC8CC2"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500931E0"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0BCB2BA1"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C557D62" w14:textId="118A4EA3" w:rsidR="00167456" w:rsidRPr="00225D37" w:rsidRDefault="00225D37"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6B7CD6D" w14:textId="2C57C916" w:rsidR="00167456" w:rsidRPr="00225D37" w:rsidRDefault="00225D37"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1450AA9D" w14:textId="6CCB9FB2" w:rsidR="00167456" w:rsidRPr="00225D37" w:rsidRDefault="00225D37"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5ADFE9B" w14:textId="62C400A9"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2F0D7BA4" w14:textId="309F4458" w:rsidR="00167456" w:rsidRPr="00225D37" w:rsidRDefault="00225D37"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334D1BD2" w14:textId="4B1E4F13" w:rsidR="00167456" w:rsidRPr="00225D37" w:rsidRDefault="00225D37" w:rsidP="00B9787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30310794" w14:textId="51287A58" w:rsidR="00167456" w:rsidRPr="00225D37" w:rsidRDefault="00225D37" w:rsidP="00B97872">
            <w:pPr>
              <w:jc w:val="center"/>
              <w:rPr>
                <w:rFonts w:eastAsia="Times New Roman"/>
                <w:sz w:val="22"/>
                <w:szCs w:val="22"/>
              </w:rPr>
            </w:pPr>
            <w:r>
              <w:rPr>
                <w:rFonts w:eastAsia="Times New Roman"/>
                <w:sz w:val="22"/>
                <w:szCs w:val="22"/>
              </w:rPr>
              <w:t>-</w:t>
            </w:r>
          </w:p>
        </w:tc>
      </w:tr>
    </w:tbl>
    <w:p w14:paraId="3525C0D0" w14:textId="75386EF4" w:rsidR="00167456" w:rsidRPr="00B0424D" w:rsidRDefault="00830EE5" w:rsidP="00B0424D">
      <w:pPr>
        <w:rPr>
          <w:rFonts w:eastAsia="Times New Roman"/>
          <w:b/>
          <w:sz w:val="22"/>
          <w:szCs w:val="22"/>
        </w:rPr>
      </w:pPr>
      <w:r>
        <w:rPr>
          <w:rFonts w:eastAsia="Times New Roman"/>
          <w:sz w:val="22"/>
          <w:szCs w:val="22"/>
        </w:rPr>
        <w:t>Table 6.2: 5-10%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3C2ABBAD"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462BD77"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B0B1FCC"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4CFBD55"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09F591E"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4DAEF263"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4E6EA547"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C76EF0"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EF78E01"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0A0FABA3"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6383594"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056C2C6F"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1F1649C"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4AD76AF" w14:textId="77777777" w:rsidR="00167456" w:rsidRDefault="00167456" w:rsidP="00B97872">
            <w:pPr>
              <w:jc w:val="center"/>
              <w:rPr>
                <w:rFonts w:eastAsia="Times New Roman"/>
                <w:b/>
                <w:sz w:val="22"/>
                <w:szCs w:val="22"/>
              </w:rPr>
            </w:pPr>
          </w:p>
        </w:tc>
      </w:tr>
      <w:tr w:rsidR="00167456" w14:paraId="33A55B65"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4B959F7F"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614BBAE" w14:textId="446224C5" w:rsidR="00167456" w:rsidRPr="00A65F7C" w:rsidRDefault="00A65F7C" w:rsidP="00B9787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2470D54F" w14:textId="5C123262" w:rsidR="00167456" w:rsidRPr="00A65F7C" w:rsidRDefault="00A65F7C" w:rsidP="00B9787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17B3FC09" w14:textId="4158534F" w:rsidR="00167456" w:rsidRPr="00A65F7C" w:rsidRDefault="00A65F7C" w:rsidP="00B9787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ED8B1EB" w14:textId="7480C687" w:rsidR="00167456" w:rsidRPr="00A65F7C" w:rsidRDefault="00A65F7C" w:rsidP="00B9787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0A2E7D9C" w14:textId="6CBE7CA8" w:rsidR="00167456" w:rsidRPr="00A65F7C" w:rsidRDefault="00A65F7C" w:rsidP="00B9787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4957941" w14:textId="6F5EA611" w:rsidR="00167456" w:rsidRPr="00A65F7C" w:rsidRDefault="00A65F7C" w:rsidP="00B9787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65597333" w14:textId="40B86C4E" w:rsidR="00167456" w:rsidRPr="00A65F7C" w:rsidRDefault="00A65F7C" w:rsidP="00B97872">
            <w:pPr>
              <w:jc w:val="center"/>
              <w:rPr>
                <w:rFonts w:eastAsia="Times New Roman"/>
                <w:sz w:val="22"/>
                <w:szCs w:val="22"/>
              </w:rPr>
            </w:pPr>
            <w:r>
              <w:rPr>
                <w:rFonts w:eastAsia="Times New Roman"/>
                <w:sz w:val="22"/>
                <w:szCs w:val="22"/>
              </w:rPr>
              <w:t>0.45</w:t>
            </w:r>
          </w:p>
        </w:tc>
      </w:tr>
      <w:tr w:rsidR="00167456" w14:paraId="24F7D759"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69B012CC" w14:textId="4E6967DB"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2CE0589" w14:textId="56A60E7C" w:rsidR="00167456" w:rsidRPr="00A65F7C" w:rsidRDefault="00A02B77" w:rsidP="00B9787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54B7220C" w14:textId="3B8690BA" w:rsidR="00167456" w:rsidRPr="00A65F7C" w:rsidRDefault="00A02B77" w:rsidP="00B9787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10A218EE" w14:textId="31344C5A" w:rsidR="00167456" w:rsidRPr="00A65F7C" w:rsidRDefault="00A02B77" w:rsidP="00B9787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5A30B86" w14:textId="3E61F199" w:rsidR="00167456" w:rsidRPr="00A65F7C" w:rsidRDefault="00A02B77" w:rsidP="00B9787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4AFDDBD6" w14:textId="4E7E550F" w:rsidR="00167456" w:rsidRPr="00A65F7C" w:rsidRDefault="00A02B77" w:rsidP="00B9787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7E77783" w14:textId="17F54A53" w:rsidR="00167456" w:rsidRPr="00A65F7C" w:rsidRDefault="00A02B77" w:rsidP="00B9787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55E09D1A" w14:textId="7E1FC725" w:rsidR="00167456" w:rsidRPr="00A65F7C" w:rsidRDefault="00A65F7C" w:rsidP="00B97872">
            <w:pPr>
              <w:jc w:val="center"/>
              <w:rPr>
                <w:rFonts w:eastAsia="Times New Roman"/>
                <w:sz w:val="22"/>
                <w:szCs w:val="22"/>
              </w:rPr>
            </w:pPr>
            <w:r>
              <w:rPr>
                <w:rFonts w:eastAsia="Times New Roman"/>
                <w:sz w:val="22"/>
                <w:szCs w:val="22"/>
              </w:rPr>
              <w:t>1.31</w:t>
            </w:r>
          </w:p>
        </w:tc>
      </w:tr>
      <w:tr w:rsidR="00167456" w14:paraId="095107E8"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530D3032"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BFED737"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3A9325C8" w14:textId="375E4881" w:rsidR="00167456" w:rsidRPr="00A65F7C" w:rsidRDefault="00A02B77" w:rsidP="00B9787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3A1D4A77" w14:textId="1E14234C" w:rsidR="00167456" w:rsidRPr="00A65F7C" w:rsidRDefault="00A02B77" w:rsidP="00B9787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10BE84C9" w14:textId="62CC84D4" w:rsidR="00167456" w:rsidRPr="00A65F7C" w:rsidRDefault="00A02B77" w:rsidP="00B9787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77F8C66B" w14:textId="7D4BBDBE" w:rsidR="00167456" w:rsidRPr="00A65F7C" w:rsidRDefault="00A02B77" w:rsidP="00B9787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1DE0E7F1" w14:textId="416A6E5D" w:rsidR="00167456" w:rsidRPr="00A65F7C" w:rsidRDefault="00A02B77" w:rsidP="00B9787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582EBFC6" w14:textId="32FC3FEF" w:rsidR="00167456" w:rsidRPr="00A65F7C" w:rsidRDefault="00A02B77" w:rsidP="00B9787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147FE3C0" w14:textId="24919EE2" w:rsidR="00167456" w:rsidRPr="00A65F7C" w:rsidRDefault="00A02B77" w:rsidP="00B97872">
            <w:pPr>
              <w:jc w:val="center"/>
              <w:rPr>
                <w:rFonts w:eastAsia="Times New Roman"/>
                <w:sz w:val="22"/>
                <w:szCs w:val="22"/>
              </w:rPr>
            </w:pPr>
            <w:r>
              <w:rPr>
                <w:rFonts w:eastAsia="Times New Roman"/>
                <w:sz w:val="22"/>
                <w:szCs w:val="22"/>
              </w:rPr>
              <w:t>3.03</w:t>
            </w:r>
          </w:p>
        </w:tc>
      </w:tr>
      <w:tr w:rsidR="00167456" w14:paraId="7EAEBE90" w14:textId="77777777" w:rsidTr="00B97872">
        <w:trPr>
          <w:jc w:val="center"/>
        </w:trPr>
        <w:tc>
          <w:tcPr>
            <w:tcW w:w="1410" w:type="dxa"/>
            <w:vMerge/>
            <w:tcBorders>
              <w:left w:val="single" w:sz="24" w:space="0" w:color="auto"/>
              <w:right w:val="single" w:sz="24" w:space="0" w:color="auto"/>
            </w:tcBorders>
            <w:vAlign w:val="center"/>
          </w:tcPr>
          <w:p w14:paraId="04A909E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3ECB1DC"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0A703CD0" w14:textId="37104864" w:rsidR="00167456" w:rsidRPr="00A65F7C" w:rsidRDefault="00A02B77" w:rsidP="00B97872">
            <w:pPr>
              <w:jc w:val="center"/>
              <w:rPr>
                <w:rFonts w:eastAsia="Times New Roman"/>
                <w:sz w:val="22"/>
                <w:szCs w:val="22"/>
              </w:rPr>
            </w:pPr>
            <w:r>
              <w:rPr>
                <w:rFonts w:eastAsia="Times New Roman"/>
                <w:sz w:val="22"/>
                <w:szCs w:val="22"/>
              </w:rPr>
              <w:t>99</w:t>
            </w:r>
          </w:p>
        </w:tc>
        <w:tc>
          <w:tcPr>
            <w:tcW w:w="920" w:type="dxa"/>
            <w:vAlign w:val="center"/>
          </w:tcPr>
          <w:p w14:paraId="0ED99CA8" w14:textId="059AE145" w:rsidR="00167456" w:rsidRPr="00A65F7C" w:rsidRDefault="00A02B77" w:rsidP="00B97872">
            <w:pPr>
              <w:jc w:val="center"/>
              <w:rPr>
                <w:rFonts w:eastAsia="Times New Roman"/>
                <w:sz w:val="22"/>
                <w:szCs w:val="22"/>
              </w:rPr>
            </w:pPr>
            <w:r>
              <w:rPr>
                <w:rFonts w:eastAsia="Times New Roman"/>
                <w:sz w:val="22"/>
                <w:szCs w:val="22"/>
              </w:rPr>
              <w:t>104</w:t>
            </w:r>
          </w:p>
        </w:tc>
        <w:tc>
          <w:tcPr>
            <w:tcW w:w="990" w:type="dxa"/>
            <w:vAlign w:val="center"/>
          </w:tcPr>
          <w:p w14:paraId="4D5B8922" w14:textId="2619C351" w:rsidR="00167456" w:rsidRPr="00A65F7C" w:rsidRDefault="00A02B77" w:rsidP="00B97872">
            <w:pPr>
              <w:jc w:val="center"/>
              <w:rPr>
                <w:rFonts w:eastAsia="Times New Roman"/>
                <w:sz w:val="22"/>
                <w:szCs w:val="22"/>
              </w:rPr>
            </w:pPr>
            <w:r>
              <w:rPr>
                <w:rFonts w:eastAsia="Times New Roman"/>
                <w:sz w:val="22"/>
                <w:szCs w:val="22"/>
              </w:rPr>
              <w:t>109</w:t>
            </w:r>
          </w:p>
        </w:tc>
        <w:tc>
          <w:tcPr>
            <w:tcW w:w="900" w:type="dxa"/>
            <w:vAlign w:val="center"/>
          </w:tcPr>
          <w:p w14:paraId="4BA8CEB8" w14:textId="763DFE40" w:rsidR="00167456" w:rsidRPr="00A65F7C" w:rsidRDefault="00A02B77" w:rsidP="00B9787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60F3BDE" w14:textId="00665447" w:rsidR="00167456" w:rsidRPr="00A65F7C" w:rsidRDefault="00A02B77" w:rsidP="00B9787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31787104" w14:textId="4CC0125A" w:rsidR="00167456" w:rsidRPr="00A65F7C" w:rsidRDefault="00A02B77" w:rsidP="00B9787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74947739" w14:textId="036C29D6" w:rsidR="00167456" w:rsidRPr="00A65F7C" w:rsidRDefault="00A02B77" w:rsidP="00B97872">
            <w:pPr>
              <w:jc w:val="center"/>
              <w:rPr>
                <w:rFonts w:eastAsia="Times New Roman"/>
                <w:sz w:val="22"/>
                <w:szCs w:val="22"/>
              </w:rPr>
            </w:pPr>
            <w:r>
              <w:rPr>
                <w:rFonts w:eastAsia="Times New Roman"/>
                <w:sz w:val="22"/>
                <w:szCs w:val="22"/>
              </w:rPr>
              <w:t>2.61</w:t>
            </w:r>
          </w:p>
        </w:tc>
      </w:tr>
      <w:tr w:rsidR="00167456" w14:paraId="07639248" w14:textId="77777777" w:rsidTr="00B97872">
        <w:trPr>
          <w:jc w:val="center"/>
        </w:trPr>
        <w:tc>
          <w:tcPr>
            <w:tcW w:w="1410" w:type="dxa"/>
            <w:vMerge/>
            <w:tcBorders>
              <w:left w:val="single" w:sz="24" w:space="0" w:color="auto"/>
              <w:right w:val="single" w:sz="24" w:space="0" w:color="auto"/>
            </w:tcBorders>
            <w:vAlign w:val="center"/>
          </w:tcPr>
          <w:p w14:paraId="10D19A12"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4104C7A"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052B70B" w14:textId="701E223B" w:rsidR="00167456" w:rsidRPr="00A65F7C" w:rsidRDefault="00A02B77" w:rsidP="00B97872">
            <w:pPr>
              <w:jc w:val="center"/>
              <w:rPr>
                <w:rFonts w:eastAsia="Times New Roman"/>
                <w:sz w:val="22"/>
                <w:szCs w:val="22"/>
              </w:rPr>
            </w:pPr>
            <w:r>
              <w:rPr>
                <w:rFonts w:eastAsia="Times New Roman"/>
                <w:sz w:val="22"/>
                <w:szCs w:val="22"/>
              </w:rPr>
              <w:t>126</w:t>
            </w:r>
          </w:p>
        </w:tc>
        <w:tc>
          <w:tcPr>
            <w:tcW w:w="920" w:type="dxa"/>
            <w:vAlign w:val="center"/>
          </w:tcPr>
          <w:p w14:paraId="5044E8DA" w14:textId="462C9AFD" w:rsidR="00167456" w:rsidRPr="00A65F7C" w:rsidRDefault="00A02B77" w:rsidP="00B97872">
            <w:pPr>
              <w:jc w:val="center"/>
              <w:rPr>
                <w:rFonts w:eastAsia="Times New Roman"/>
                <w:sz w:val="22"/>
                <w:szCs w:val="22"/>
              </w:rPr>
            </w:pPr>
            <w:r>
              <w:rPr>
                <w:rFonts w:eastAsia="Times New Roman"/>
                <w:sz w:val="22"/>
                <w:szCs w:val="22"/>
              </w:rPr>
              <w:t>109</w:t>
            </w:r>
          </w:p>
        </w:tc>
        <w:tc>
          <w:tcPr>
            <w:tcW w:w="990" w:type="dxa"/>
            <w:vAlign w:val="center"/>
          </w:tcPr>
          <w:p w14:paraId="7EA5D473" w14:textId="5E5559D1" w:rsidR="00167456" w:rsidRPr="00A65F7C" w:rsidRDefault="00A02B77" w:rsidP="00B97872">
            <w:pPr>
              <w:jc w:val="center"/>
              <w:rPr>
                <w:rFonts w:eastAsia="Times New Roman"/>
                <w:sz w:val="22"/>
                <w:szCs w:val="22"/>
              </w:rPr>
            </w:pPr>
            <w:r>
              <w:rPr>
                <w:rFonts w:eastAsia="Times New Roman"/>
                <w:sz w:val="22"/>
                <w:szCs w:val="22"/>
              </w:rPr>
              <w:t>141</w:t>
            </w:r>
          </w:p>
        </w:tc>
        <w:tc>
          <w:tcPr>
            <w:tcW w:w="900" w:type="dxa"/>
            <w:vAlign w:val="center"/>
          </w:tcPr>
          <w:p w14:paraId="3AD43724" w14:textId="08B6A3FE" w:rsidR="00167456" w:rsidRPr="00A65F7C" w:rsidRDefault="00A02B77" w:rsidP="00B9787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7A542130" w14:textId="6281D7E8" w:rsidR="00167456" w:rsidRPr="00A65F7C" w:rsidRDefault="00A02B77" w:rsidP="00B9787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88A28B9" w14:textId="5FE89EC7" w:rsidR="00167456" w:rsidRPr="00A65F7C" w:rsidRDefault="00A02B77" w:rsidP="00B9787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37490578" w14:textId="2980C29D" w:rsidR="00167456" w:rsidRPr="00A65F7C" w:rsidRDefault="00A02B77" w:rsidP="00B97872">
            <w:pPr>
              <w:jc w:val="center"/>
              <w:rPr>
                <w:rFonts w:eastAsia="Times New Roman"/>
                <w:sz w:val="22"/>
                <w:szCs w:val="22"/>
              </w:rPr>
            </w:pPr>
            <w:r>
              <w:rPr>
                <w:rFonts w:eastAsia="Times New Roman"/>
                <w:sz w:val="22"/>
                <w:szCs w:val="22"/>
              </w:rPr>
              <w:t>4.64</w:t>
            </w:r>
          </w:p>
        </w:tc>
      </w:tr>
      <w:tr w:rsidR="00167456" w14:paraId="63B7CE9A" w14:textId="77777777" w:rsidTr="00B97872">
        <w:trPr>
          <w:jc w:val="center"/>
        </w:trPr>
        <w:tc>
          <w:tcPr>
            <w:tcW w:w="1410" w:type="dxa"/>
            <w:vMerge/>
            <w:tcBorders>
              <w:left w:val="single" w:sz="24" w:space="0" w:color="auto"/>
              <w:right w:val="single" w:sz="24" w:space="0" w:color="auto"/>
            </w:tcBorders>
            <w:vAlign w:val="center"/>
          </w:tcPr>
          <w:p w14:paraId="11EF84C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C5E870"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3F72ED39" w14:textId="67827CB8" w:rsidR="00167456" w:rsidRPr="00A65F7C" w:rsidRDefault="00A02B77" w:rsidP="00B97872">
            <w:pPr>
              <w:jc w:val="center"/>
              <w:rPr>
                <w:rFonts w:eastAsia="Times New Roman"/>
                <w:sz w:val="22"/>
                <w:szCs w:val="22"/>
              </w:rPr>
            </w:pPr>
            <w:r>
              <w:rPr>
                <w:rFonts w:eastAsia="Times New Roman"/>
                <w:sz w:val="22"/>
                <w:szCs w:val="22"/>
              </w:rPr>
              <w:t>147</w:t>
            </w:r>
          </w:p>
        </w:tc>
        <w:tc>
          <w:tcPr>
            <w:tcW w:w="920" w:type="dxa"/>
            <w:vAlign w:val="center"/>
          </w:tcPr>
          <w:p w14:paraId="37038A0F" w14:textId="2D543F6D" w:rsidR="00167456" w:rsidRPr="00A65F7C" w:rsidRDefault="00A02B77" w:rsidP="00B97872">
            <w:pPr>
              <w:jc w:val="center"/>
              <w:rPr>
                <w:rFonts w:eastAsia="Times New Roman"/>
                <w:sz w:val="22"/>
                <w:szCs w:val="22"/>
              </w:rPr>
            </w:pPr>
            <w:r>
              <w:rPr>
                <w:rFonts w:eastAsia="Times New Roman"/>
                <w:sz w:val="22"/>
                <w:szCs w:val="22"/>
              </w:rPr>
              <w:t>135</w:t>
            </w:r>
          </w:p>
        </w:tc>
        <w:tc>
          <w:tcPr>
            <w:tcW w:w="990" w:type="dxa"/>
            <w:vAlign w:val="center"/>
          </w:tcPr>
          <w:p w14:paraId="1DD43FF0" w14:textId="0B6382CB" w:rsidR="00167456" w:rsidRPr="00A65F7C" w:rsidRDefault="00A02B77" w:rsidP="00B97872">
            <w:pPr>
              <w:jc w:val="center"/>
              <w:rPr>
                <w:rFonts w:eastAsia="Times New Roman"/>
                <w:sz w:val="22"/>
                <w:szCs w:val="22"/>
              </w:rPr>
            </w:pPr>
            <w:r>
              <w:rPr>
                <w:rFonts w:eastAsia="Times New Roman"/>
                <w:sz w:val="22"/>
                <w:szCs w:val="22"/>
              </w:rPr>
              <w:t>143</w:t>
            </w:r>
          </w:p>
        </w:tc>
        <w:tc>
          <w:tcPr>
            <w:tcW w:w="900" w:type="dxa"/>
            <w:vAlign w:val="center"/>
          </w:tcPr>
          <w:p w14:paraId="72A58F89" w14:textId="61BDF2E1" w:rsidR="00167456" w:rsidRPr="00A65F7C" w:rsidRDefault="00A02B77" w:rsidP="00B9787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54806132" w14:textId="2A44D751" w:rsidR="00167456" w:rsidRPr="00A65F7C" w:rsidRDefault="00A02B77" w:rsidP="00B9787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1DA0B1" w14:textId="515EFF07" w:rsidR="00167456" w:rsidRPr="00A65F7C" w:rsidRDefault="00A02B77" w:rsidP="00B9787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77AA84DB" w14:textId="39B88225" w:rsidR="00167456" w:rsidRPr="00A65F7C" w:rsidRDefault="00A02B77" w:rsidP="00B97872">
            <w:pPr>
              <w:jc w:val="center"/>
              <w:rPr>
                <w:rFonts w:eastAsia="Times New Roman"/>
                <w:sz w:val="22"/>
                <w:szCs w:val="22"/>
              </w:rPr>
            </w:pPr>
            <w:r>
              <w:rPr>
                <w:rFonts w:eastAsia="Times New Roman"/>
                <w:sz w:val="22"/>
                <w:szCs w:val="22"/>
              </w:rPr>
              <w:t>2.53</w:t>
            </w:r>
          </w:p>
        </w:tc>
      </w:tr>
      <w:tr w:rsidR="00167456" w14:paraId="07727EA7" w14:textId="77777777" w:rsidTr="00B97872">
        <w:trPr>
          <w:jc w:val="center"/>
        </w:trPr>
        <w:tc>
          <w:tcPr>
            <w:tcW w:w="1410" w:type="dxa"/>
            <w:vMerge/>
            <w:tcBorders>
              <w:left w:val="single" w:sz="24" w:space="0" w:color="auto"/>
              <w:right w:val="single" w:sz="24" w:space="0" w:color="auto"/>
            </w:tcBorders>
            <w:vAlign w:val="center"/>
          </w:tcPr>
          <w:p w14:paraId="1D7DCC54"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E1478F2"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7270D239" w14:textId="2C54564E" w:rsidR="00167456" w:rsidRPr="00A65F7C" w:rsidRDefault="00A02B77" w:rsidP="00B97872">
            <w:pPr>
              <w:jc w:val="center"/>
              <w:rPr>
                <w:rFonts w:eastAsia="Times New Roman"/>
                <w:sz w:val="22"/>
                <w:szCs w:val="22"/>
              </w:rPr>
            </w:pPr>
            <w:r>
              <w:rPr>
                <w:rFonts w:eastAsia="Times New Roman"/>
                <w:sz w:val="22"/>
                <w:szCs w:val="22"/>
              </w:rPr>
              <w:t>171</w:t>
            </w:r>
          </w:p>
        </w:tc>
        <w:tc>
          <w:tcPr>
            <w:tcW w:w="920" w:type="dxa"/>
            <w:vAlign w:val="center"/>
          </w:tcPr>
          <w:p w14:paraId="6D3DCDB7" w14:textId="1412076D" w:rsidR="00167456" w:rsidRPr="00A65F7C" w:rsidRDefault="00A02B77" w:rsidP="00B97872">
            <w:pPr>
              <w:jc w:val="center"/>
              <w:rPr>
                <w:rFonts w:eastAsia="Times New Roman"/>
                <w:sz w:val="22"/>
                <w:szCs w:val="22"/>
              </w:rPr>
            </w:pPr>
            <w:r>
              <w:rPr>
                <w:rFonts w:eastAsia="Times New Roman"/>
                <w:sz w:val="22"/>
                <w:szCs w:val="22"/>
              </w:rPr>
              <w:t>157</w:t>
            </w:r>
          </w:p>
        </w:tc>
        <w:tc>
          <w:tcPr>
            <w:tcW w:w="990" w:type="dxa"/>
            <w:vAlign w:val="center"/>
          </w:tcPr>
          <w:p w14:paraId="7709CCCE" w14:textId="488BB586" w:rsidR="00167456" w:rsidRPr="00A65F7C" w:rsidRDefault="00A02B77" w:rsidP="00B97872">
            <w:pPr>
              <w:jc w:val="center"/>
              <w:rPr>
                <w:rFonts w:eastAsia="Times New Roman"/>
                <w:sz w:val="22"/>
                <w:szCs w:val="22"/>
              </w:rPr>
            </w:pPr>
            <w:r>
              <w:rPr>
                <w:rFonts w:eastAsia="Times New Roman"/>
                <w:sz w:val="22"/>
                <w:szCs w:val="22"/>
              </w:rPr>
              <w:t>166</w:t>
            </w:r>
          </w:p>
        </w:tc>
        <w:tc>
          <w:tcPr>
            <w:tcW w:w="900" w:type="dxa"/>
            <w:vAlign w:val="center"/>
          </w:tcPr>
          <w:p w14:paraId="4E02E742" w14:textId="1C65D8F4" w:rsidR="00167456" w:rsidRPr="00A65F7C" w:rsidRDefault="00A02B77" w:rsidP="00B9787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606EA285" w14:textId="2A0119E1" w:rsidR="00167456" w:rsidRPr="00A65F7C" w:rsidRDefault="00A02B77" w:rsidP="00B9787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0F5DB677" w14:textId="717E6B0A" w:rsidR="00167456" w:rsidRPr="00A65F7C" w:rsidRDefault="00A02B77" w:rsidP="00B9787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192DA729" w14:textId="35FA51F5" w:rsidR="00167456" w:rsidRPr="00A65F7C" w:rsidRDefault="00A02B77" w:rsidP="00B97872">
            <w:pPr>
              <w:jc w:val="center"/>
              <w:rPr>
                <w:rFonts w:eastAsia="Times New Roman"/>
                <w:sz w:val="22"/>
                <w:szCs w:val="22"/>
              </w:rPr>
            </w:pPr>
            <w:r>
              <w:rPr>
                <w:rFonts w:eastAsia="Times New Roman"/>
                <w:sz w:val="22"/>
                <w:szCs w:val="22"/>
              </w:rPr>
              <w:t>2.88</w:t>
            </w:r>
          </w:p>
        </w:tc>
      </w:tr>
      <w:tr w:rsidR="00167456" w14:paraId="5F7482D8" w14:textId="77777777" w:rsidTr="00B97872">
        <w:trPr>
          <w:jc w:val="center"/>
        </w:trPr>
        <w:tc>
          <w:tcPr>
            <w:tcW w:w="1410" w:type="dxa"/>
            <w:vMerge/>
            <w:tcBorders>
              <w:left w:val="single" w:sz="24" w:space="0" w:color="auto"/>
              <w:right w:val="single" w:sz="24" w:space="0" w:color="auto"/>
            </w:tcBorders>
            <w:vAlign w:val="center"/>
          </w:tcPr>
          <w:p w14:paraId="4E718D5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547C659"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5D9147AE" w14:textId="3A7FCACD" w:rsidR="00167456" w:rsidRPr="00A65F7C" w:rsidRDefault="00A02B77" w:rsidP="00B97872">
            <w:pPr>
              <w:jc w:val="center"/>
              <w:rPr>
                <w:rFonts w:eastAsia="Times New Roman"/>
                <w:sz w:val="22"/>
                <w:szCs w:val="22"/>
              </w:rPr>
            </w:pPr>
            <w:r>
              <w:rPr>
                <w:rFonts w:eastAsia="Times New Roman"/>
                <w:sz w:val="22"/>
                <w:szCs w:val="22"/>
              </w:rPr>
              <w:t>261</w:t>
            </w:r>
          </w:p>
        </w:tc>
        <w:tc>
          <w:tcPr>
            <w:tcW w:w="920" w:type="dxa"/>
            <w:vAlign w:val="center"/>
          </w:tcPr>
          <w:p w14:paraId="2977C816" w14:textId="363E236E" w:rsidR="00167456" w:rsidRPr="00A65F7C" w:rsidRDefault="00A02B77" w:rsidP="00B97872">
            <w:pPr>
              <w:jc w:val="center"/>
              <w:rPr>
                <w:rFonts w:eastAsia="Times New Roman"/>
                <w:sz w:val="22"/>
                <w:szCs w:val="22"/>
              </w:rPr>
            </w:pPr>
            <w:r>
              <w:rPr>
                <w:rFonts w:eastAsia="Times New Roman"/>
                <w:sz w:val="22"/>
                <w:szCs w:val="22"/>
              </w:rPr>
              <w:t>215</w:t>
            </w:r>
          </w:p>
        </w:tc>
        <w:tc>
          <w:tcPr>
            <w:tcW w:w="990" w:type="dxa"/>
            <w:vAlign w:val="center"/>
          </w:tcPr>
          <w:p w14:paraId="7343C0B7" w14:textId="32BFAE05" w:rsidR="00167456" w:rsidRPr="00A65F7C" w:rsidRDefault="00A02B77" w:rsidP="00B97872">
            <w:pPr>
              <w:jc w:val="center"/>
              <w:rPr>
                <w:rFonts w:eastAsia="Times New Roman"/>
                <w:sz w:val="22"/>
                <w:szCs w:val="22"/>
              </w:rPr>
            </w:pPr>
            <w:r>
              <w:rPr>
                <w:rFonts w:eastAsia="Times New Roman"/>
                <w:sz w:val="22"/>
                <w:szCs w:val="22"/>
              </w:rPr>
              <w:t>211</w:t>
            </w:r>
          </w:p>
        </w:tc>
        <w:tc>
          <w:tcPr>
            <w:tcW w:w="900" w:type="dxa"/>
            <w:vAlign w:val="center"/>
          </w:tcPr>
          <w:p w14:paraId="09452CB0" w14:textId="0A40CACE" w:rsidR="00167456" w:rsidRPr="00A65F7C" w:rsidRDefault="00A02B77" w:rsidP="00B9787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DD00752" w14:textId="78DD71FF" w:rsidR="00167456" w:rsidRPr="00A65F7C" w:rsidRDefault="00A02B77" w:rsidP="00B9787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0B5B525" w14:textId="19DD4403" w:rsidR="00167456" w:rsidRPr="00A65F7C" w:rsidRDefault="00A02B77" w:rsidP="00B9787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5F33CEA" w14:textId="6212B279" w:rsidR="00167456" w:rsidRPr="00A65F7C" w:rsidRDefault="00A02B77" w:rsidP="00B97872">
            <w:pPr>
              <w:jc w:val="center"/>
              <w:rPr>
                <w:rFonts w:eastAsia="Times New Roman"/>
                <w:sz w:val="22"/>
                <w:szCs w:val="22"/>
              </w:rPr>
            </w:pPr>
            <w:r>
              <w:rPr>
                <w:rFonts w:eastAsia="Times New Roman"/>
                <w:sz w:val="22"/>
                <w:szCs w:val="22"/>
              </w:rPr>
              <w:t>9.82</w:t>
            </w:r>
          </w:p>
        </w:tc>
      </w:tr>
      <w:tr w:rsidR="00167456" w14:paraId="37B6FA94" w14:textId="77777777" w:rsidTr="00B97872">
        <w:trPr>
          <w:jc w:val="center"/>
        </w:trPr>
        <w:tc>
          <w:tcPr>
            <w:tcW w:w="1410" w:type="dxa"/>
            <w:vMerge/>
            <w:tcBorders>
              <w:left w:val="single" w:sz="24" w:space="0" w:color="auto"/>
              <w:right w:val="single" w:sz="24" w:space="0" w:color="auto"/>
            </w:tcBorders>
            <w:vAlign w:val="center"/>
          </w:tcPr>
          <w:p w14:paraId="13CC8E42"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97A4222"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247E91E" w14:textId="3A95DCDF" w:rsidR="00167456" w:rsidRPr="00A65F7C" w:rsidRDefault="00A02B77" w:rsidP="00B97872">
            <w:pPr>
              <w:jc w:val="center"/>
              <w:rPr>
                <w:rFonts w:eastAsia="Times New Roman"/>
                <w:sz w:val="22"/>
                <w:szCs w:val="22"/>
              </w:rPr>
            </w:pPr>
            <w:r>
              <w:rPr>
                <w:rFonts w:eastAsia="Times New Roman"/>
                <w:sz w:val="22"/>
                <w:szCs w:val="22"/>
              </w:rPr>
              <w:t>265</w:t>
            </w:r>
          </w:p>
        </w:tc>
        <w:tc>
          <w:tcPr>
            <w:tcW w:w="920" w:type="dxa"/>
            <w:vAlign w:val="center"/>
          </w:tcPr>
          <w:p w14:paraId="2BC70AC7" w14:textId="08E21545" w:rsidR="00167456" w:rsidRPr="00A65F7C" w:rsidRDefault="00A02B77" w:rsidP="00B97872">
            <w:pPr>
              <w:jc w:val="center"/>
              <w:rPr>
                <w:rFonts w:eastAsia="Times New Roman"/>
                <w:sz w:val="22"/>
                <w:szCs w:val="22"/>
              </w:rPr>
            </w:pPr>
            <w:r>
              <w:rPr>
                <w:rFonts w:eastAsia="Times New Roman"/>
                <w:sz w:val="22"/>
                <w:szCs w:val="22"/>
              </w:rPr>
              <w:t>222</w:t>
            </w:r>
          </w:p>
        </w:tc>
        <w:tc>
          <w:tcPr>
            <w:tcW w:w="990" w:type="dxa"/>
            <w:vAlign w:val="center"/>
          </w:tcPr>
          <w:p w14:paraId="0DF536D5" w14:textId="7E83D592" w:rsidR="00167456" w:rsidRPr="00A65F7C" w:rsidRDefault="00A02B77" w:rsidP="00B97872">
            <w:pPr>
              <w:jc w:val="center"/>
              <w:rPr>
                <w:rFonts w:eastAsia="Times New Roman"/>
                <w:sz w:val="22"/>
                <w:szCs w:val="22"/>
              </w:rPr>
            </w:pPr>
            <w:r>
              <w:rPr>
                <w:rFonts w:eastAsia="Times New Roman"/>
                <w:sz w:val="22"/>
                <w:szCs w:val="22"/>
              </w:rPr>
              <w:t>231</w:t>
            </w:r>
          </w:p>
        </w:tc>
        <w:tc>
          <w:tcPr>
            <w:tcW w:w="900" w:type="dxa"/>
            <w:vAlign w:val="center"/>
          </w:tcPr>
          <w:p w14:paraId="1345483F" w14:textId="72B10338" w:rsidR="00167456" w:rsidRPr="00A65F7C" w:rsidRDefault="00A02B77" w:rsidP="00B9787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63F15B92" w14:textId="06AE5497" w:rsidR="00167456" w:rsidRPr="00A65F7C" w:rsidRDefault="00A02B77" w:rsidP="00B9787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3D52E334" w14:textId="122E15DF" w:rsidR="00167456" w:rsidRPr="00A65F7C" w:rsidRDefault="00A02B77" w:rsidP="00B9787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2FE322B3" w14:textId="2668C524" w:rsidR="00167456" w:rsidRPr="00A65F7C" w:rsidRDefault="00A02B77" w:rsidP="00B97872">
            <w:pPr>
              <w:jc w:val="center"/>
              <w:rPr>
                <w:rFonts w:eastAsia="Times New Roman"/>
                <w:sz w:val="22"/>
                <w:szCs w:val="22"/>
              </w:rPr>
            </w:pPr>
            <w:r>
              <w:rPr>
                <w:rFonts w:eastAsia="Times New Roman"/>
                <w:sz w:val="22"/>
                <w:szCs w:val="22"/>
              </w:rPr>
              <w:t>9.05</w:t>
            </w:r>
          </w:p>
        </w:tc>
      </w:tr>
      <w:tr w:rsidR="00167456" w14:paraId="6A7E4F31" w14:textId="77777777" w:rsidTr="00B97872">
        <w:trPr>
          <w:jc w:val="center"/>
        </w:trPr>
        <w:tc>
          <w:tcPr>
            <w:tcW w:w="1410" w:type="dxa"/>
            <w:vMerge/>
            <w:tcBorders>
              <w:left w:val="single" w:sz="24" w:space="0" w:color="auto"/>
              <w:right w:val="single" w:sz="24" w:space="0" w:color="auto"/>
            </w:tcBorders>
            <w:vAlign w:val="center"/>
          </w:tcPr>
          <w:p w14:paraId="01B7D989"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521011D"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5E346CAF" w14:textId="52851205" w:rsidR="00167456" w:rsidRPr="00A65F7C" w:rsidRDefault="00A02B77" w:rsidP="00B97872">
            <w:pPr>
              <w:jc w:val="center"/>
              <w:rPr>
                <w:rFonts w:eastAsia="Times New Roman"/>
                <w:sz w:val="22"/>
                <w:szCs w:val="22"/>
              </w:rPr>
            </w:pPr>
            <w:r>
              <w:rPr>
                <w:rFonts w:eastAsia="Times New Roman"/>
                <w:sz w:val="22"/>
                <w:szCs w:val="22"/>
              </w:rPr>
              <w:t>285</w:t>
            </w:r>
          </w:p>
        </w:tc>
        <w:tc>
          <w:tcPr>
            <w:tcW w:w="920" w:type="dxa"/>
            <w:vAlign w:val="center"/>
          </w:tcPr>
          <w:p w14:paraId="1C3A5A6C" w14:textId="6456B787" w:rsidR="00167456" w:rsidRPr="00A65F7C" w:rsidRDefault="00A02B77" w:rsidP="00B97872">
            <w:pPr>
              <w:jc w:val="center"/>
              <w:rPr>
                <w:rFonts w:eastAsia="Times New Roman"/>
                <w:sz w:val="22"/>
                <w:szCs w:val="22"/>
              </w:rPr>
            </w:pPr>
            <w:r>
              <w:rPr>
                <w:rFonts w:eastAsia="Times New Roman"/>
                <w:sz w:val="22"/>
                <w:szCs w:val="22"/>
              </w:rPr>
              <w:t>-</w:t>
            </w:r>
          </w:p>
        </w:tc>
        <w:tc>
          <w:tcPr>
            <w:tcW w:w="990" w:type="dxa"/>
            <w:vAlign w:val="center"/>
          </w:tcPr>
          <w:p w14:paraId="05AB9829" w14:textId="22A5477D" w:rsidR="00167456" w:rsidRPr="00A65F7C" w:rsidRDefault="00A02B77" w:rsidP="00B97872">
            <w:pPr>
              <w:jc w:val="center"/>
              <w:rPr>
                <w:rFonts w:eastAsia="Times New Roman"/>
                <w:sz w:val="22"/>
                <w:szCs w:val="22"/>
              </w:rPr>
            </w:pPr>
            <w:r>
              <w:rPr>
                <w:rFonts w:eastAsia="Times New Roman"/>
                <w:sz w:val="22"/>
                <w:szCs w:val="22"/>
              </w:rPr>
              <w:t>-</w:t>
            </w:r>
          </w:p>
        </w:tc>
        <w:tc>
          <w:tcPr>
            <w:tcW w:w="900" w:type="dxa"/>
            <w:vAlign w:val="center"/>
          </w:tcPr>
          <w:p w14:paraId="22F915D8" w14:textId="0BD57901" w:rsidR="00167456" w:rsidRPr="00A65F7C" w:rsidRDefault="00A02B7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8C7B4BE" w14:textId="68EFDFF9" w:rsidR="00167456" w:rsidRPr="00A65F7C" w:rsidRDefault="00A02B77" w:rsidP="00B9787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306DBC7C" w14:textId="2010A2B4" w:rsidR="00167456" w:rsidRPr="00A65F7C" w:rsidRDefault="00A02B77" w:rsidP="00B9787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7CE4A441" w14:textId="3063DB7A" w:rsidR="00167456" w:rsidRPr="00A65F7C" w:rsidRDefault="00A02B77" w:rsidP="00B97872">
            <w:pPr>
              <w:jc w:val="center"/>
              <w:rPr>
                <w:rFonts w:eastAsia="Times New Roman"/>
                <w:sz w:val="22"/>
                <w:szCs w:val="22"/>
              </w:rPr>
            </w:pPr>
            <w:r>
              <w:rPr>
                <w:rFonts w:eastAsia="Times New Roman"/>
                <w:sz w:val="22"/>
                <w:szCs w:val="22"/>
              </w:rPr>
              <w:t>22.27</w:t>
            </w:r>
          </w:p>
        </w:tc>
      </w:tr>
      <w:tr w:rsidR="00167456" w14:paraId="060E1BA5"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0AB0F521"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1B89CCC"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62642595" w14:textId="56112DC5" w:rsidR="00167456" w:rsidRPr="00A65F7C" w:rsidRDefault="00A02B77"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3702BF6A" w14:textId="6DCBB079" w:rsidR="00167456" w:rsidRPr="00A65F7C" w:rsidRDefault="00A02B77"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F7609C4" w14:textId="7EF81D8C" w:rsidR="00167456" w:rsidRPr="00A65F7C" w:rsidRDefault="00A02B77"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6E61903F" w14:textId="22270415" w:rsidR="00167456" w:rsidRPr="00A65F7C" w:rsidRDefault="00A02B77"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2FE7BE65" w14:textId="13E7E4F0" w:rsidR="00167456" w:rsidRPr="00A65F7C" w:rsidRDefault="00A02B77"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7FE5C1" w14:textId="79E00B9F" w:rsidR="00167456" w:rsidRPr="00A65F7C" w:rsidRDefault="00A02B77" w:rsidP="00B9787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D9E1EBE" w14:textId="01E7B4E9" w:rsidR="00167456" w:rsidRPr="00A65F7C" w:rsidRDefault="00A02B77" w:rsidP="00B97872">
            <w:pPr>
              <w:jc w:val="center"/>
              <w:rPr>
                <w:rFonts w:eastAsia="Times New Roman"/>
                <w:sz w:val="22"/>
                <w:szCs w:val="22"/>
              </w:rPr>
            </w:pPr>
            <w:r>
              <w:rPr>
                <w:rFonts w:eastAsia="Times New Roman"/>
                <w:sz w:val="22"/>
                <w:szCs w:val="22"/>
              </w:rPr>
              <w:t>-</w:t>
            </w:r>
          </w:p>
        </w:tc>
      </w:tr>
    </w:tbl>
    <w:p w14:paraId="44C5D0D6" w14:textId="59E5BDEE" w:rsidR="00167456" w:rsidRPr="00B0424D" w:rsidRDefault="00830EE5" w:rsidP="00B0424D">
      <w:pPr>
        <w:rPr>
          <w:rFonts w:eastAsia="Times New Roman"/>
          <w:b/>
          <w:sz w:val="22"/>
          <w:szCs w:val="22"/>
        </w:rPr>
      </w:pPr>
      <w:r>
        <w:rPr>
          <w:rFonts w:eastAsia="Times New Roman"/>
          <w:sz w:val="22"/>
          <w:szCs w:val="22"/>
        </w:rPr>
        <w:t>Table 6.3: 10-15%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2745EA69"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73E98C36"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61B4F817"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69E6996"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6459A86"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7C585C5E"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403E8EEB"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3AFD9FDE"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2EEAE0F7"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03C52AFE"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3E0EFBC9"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FDE199F"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6689CD2A"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F90AD62" w14:textId="77777777" w:rsidR="00167456" w:rsidRDefault="00167456" w:rsidP="00B97872">
            <w:pPr>
              <w:jc w:val="center"/>
              <w:rPr>
                <w:rFonts w:eastAsia="Times New Roman"/>
                <w:b/>
                <w:sz w:val="22"/>
                <w:szCs w:val="22"/>
              </w:rPr>
            </w:pPr>
          </w:p>
        </w:tc>
      </w:tr>
      <w:tr w:rsidR="00167456" w14:paraId="0AD87845"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64DC8532"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AEEC386" w14:textId="4AAA5C5C" w:rsidR="00167456" w:rsidRPr="00A02B77" w:rsidRDefault="00A02B77" w:rsidP="00B9787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34CFEF41" w14:textId="65AA097A" w:rsidR="00167456" w:rsidRPr="00A02B77" w:rsidRDefault="00A02B77" w:rsidP="00B9787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281A68F5" w14:textId="70258AB1" w:rsidR="00167456" w:rsidRPr="00A02B77" w:rsidRDefault="00A02B77" w:rsidP="00B9787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18393867" w14:textId="4A49AD83" w:rsidR="00167456" w:rsidRPr="00A02B77" w:rsidRDefault="00A02B77" w:rsidP="00B9787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66358023" w14:textId="0E9A527C" w:rsidR="00167456" w:rsidRPr="00A02B77" w:rsidRDefault="00A02B77" w:rsidP="00B9787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D81ABD0" w14:textId="51CE6540" w:rsidR="00167456" w:rsidRPr="00A02B77" w:rsidRDefault="00A02B77" w:rsidP="00B9787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62A91005" w14:textId="727C1042" w:rsidR="00167456" w:rsidRPr="00A02B77" w:rsidRDefault="00A02B77" w:rsidP="00B97872">
            <w:pPr>
              <w:jc w:val="center"/>
              <w:rPr>
                <w:rFonts w:eastAsia="Times New Roman"/>
                <w:sz w:val="22"/>
                <w:szCs w:val="22"/>
              </w:rPr>
            </w:pPr>
            <w:r>
              <w:rPr>
                <w:rFonts w:eastAsia="Times New Roman"/>
                <w:sz w:val="22"/>
                <w:szCs w:val="22"/>
              </w:rPr>
              <w:t>0.67</w:t>
            </w:r>
          </w:p>
        </w:tc>
      </w:tr>
      <w:tr w:rsidR="00167456" w14:paraId="792A6C8F"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2D8AAA7C" w14:textId="5C27899E" w:rsidR="00167456" w:rsidRDefault="00167456" w:rsidP="00B97872">
            <w:pPr>
              <w:jc w:val="center"/>
              <w:rPr>
                <w:rFonts w:eastAsia="Times New Roman"/>
                <w:b/>
                <w:sz w:val="22"/>
                <w:szCs w:val="22"/>
              </w:rPr>
            </w:pPr>
            <w:r>
              <w:rPr>
                <w:rFonts w:eastAsia="Times New Roman"/>
                <w:b/>
                <w:sz w:val="22"/>
                <w:szCs w:val="22"/>
              </w:rPr>
              <w:lastRenderedPageBreak/>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BBB3276" w14:textId="4DD4BA1D" w:rsidR="00167456" w:rsidRPr="00A02B77" w:rsidRDefault="00EC53B3" w:rsidP="00B9787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178BA36C" w14:textId="6375CAC1" w:rsidR="00167456" w:rsidRPr="00A02B77" w:rsidRDefault="00EC53B3" w:rsidP="00B9787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30935CE" w14:textId="79E90734" w:rsidR="00167456" w:rsidRPr="00A02B77" w:rsidRDefault="00EC53B3" w:rsidP="00B9787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73621C4A" w14:textId="5600482E" w:rsidR="00167456" w:rsidRPr="00A02B77" w:rsidRDefault="00EC53B3" w:rsidP="00B9787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5E437C6" w14:textId="4FACE0D5" w:rsidR="00167456" w:rsidRPr="00A02B77" w:rsidRDefault="00EC53B3" w:rsidP="00B9787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6F3C6831" w14:textId="4A4DFBD7" w:rsidR="00167456" w:rsidRPr="00A02B77" w:rsidRDefault="00EC53B3" w:rsidP="00B9787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B7601A7" w14:textId="085A737F" w:rsidR="00167456" w:rsidRPr="00A02B77" w:rsidRDefault="00A02B77" w:rsidP="00B97872">
            <w:pPr>
              <w:jc w:val="center"/>
              <w:rPr>
                <w:rFonts w:eastAsia="Times New Roman"/>
                <w:sz w:val="22"/>
                <w:szCs w:val="22"/>
              </w:rPr>
            </w:pPr>
            <w:r>
              <w:rPr>
                <w:rFonts w:eastAsia="Times New Roman"/>
                <w:sz w:val="22"/>
                <w:szCs w:val="22"/>
              </w:rPr>
              <w:t>1.87</w:t>
            </w:r>
          </w:p>
        </w:tc>
      </w:tr>
      <w:tr w:rsidR="00167456" w14:paraId="4BC7A236"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6B93A4C1"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A24753B"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3B20851" w14:textId="6075F37A" w:rsidR="00167456" w:rsidRPr="00A02B77" w:rsidRDefault="00EC53B3" w:rsidP="00B9787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5FF5C186" w14:textId="341A886D" w:rsidR="00167456" w:rsidRPr="00A02B77" w:rsidRDefault="00EC53B3" w:rsidP="00B9787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20E1110" w14:textId="2238C527" w:rsidR="00167456" w:rsidRPr="00A02B77" w:rsidRDefault="00EC53B3" w:rsidP="00B9787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20B1756C" w14:textId="2E929FFD" w:rsidR="00167456" w:rsidRPr="00A02B77" w:rsidRDefault="00EC53B3" w:rsidP="00B9787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52F26535" w14:textId="47D448E7" w:rsidR="00167456" w:rsidRPr="00A02B77" w:rsidRDefault="00EC53B3" w:rsidP="00B9787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38218C34" w14:textId="4E1BC3E0" w:rsidR="00167456" w:rsidRPr="00A02B77" w:rsidRDefault="00EC53B3" w:rsidP="00B9787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7A0C7A95" w14:textId="10829A79" w:rsidR="00167456" w:rsidRPr="00A02B77" w:rsidRDefault="00A02B77" w:rsidP="00B97872">
            <w:pPr>
              <w:jc w:val="center"/>
              <w:rPr>
                <w:rFonts w:eastAsia="Times New Roman"/>
                <w:sz w:val="22"/>
                <w:szCs w:val="22"/>
              </w:rPr>
            </w:pPr>
            <w:r>
              <w:rPr>
                <w:rFonts w:eastAsia="Times New Roman"/>
                <w:sz w:val="22"/>
                <w:szCs w:val="22"/>
              </w:rPr>
              <w:t>7.68</w:t>
            </w:r>
          </w:p>
        </w:tc>
      </w:tr>
      <w:tr w:rsidR="00167456" w14:paraId="7C1F7D40" w14:textId="77777777" w:rsidTr="00B97872">
        <w:trPr>
          <w:jc w:val="center"/>
        </w:trPr>
        <w:tc>
          <w:tcPr>
            <w:tcW w:w="1410" w:type="dxa"/>
            <w:vMerge/>
            <w:tcBorders>
              <w:left w:val="single" w:sz="24" w:space="0" w:color="auto"/>
              <w:right w:val="single" w:sz="24" w:space="0" w:color="auto"/>
            </w:tcBorders>
            <w:vAlign w:val="center"/>
          </w:tcPr>
          <w:p w14:paraId="44A6C3A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CAD26A0"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29AFA81C" w14:textId="0C1FC760" w:rsidR="00167456" w:rsidRPr="00A02B77" w:rsidRDefault="00EC53B3" w:rsidP="00B97872">
            <w:pPr>
              <w:jc w:val="center"/>
              <w:rPr>
                <w:rFonts w:eastAsia="Times New Roman"/>
                <w:sz w:val="22"/>
                <w:szCs w:val="22"/>
              </w:rPr>
            </w:pPr>
            <w:r>
              <w:rPr>
                <w:rFonts w:eastAsia="Times New Roman"/>
                <w:sz w:val="22"/>
                <w:szCs w:val="22"/>
              </w:rPr>
              <w:t>86</w:t>
            </w:r>
          </w:p>
        </w:tc>
        <w:tc>
          <w:tcPr>
            <w:tcW w:w="920" w:type="dxa"/>
            <w:vAlign w:val="center"/>
          </w:tcPr>
          <w:p w14:paraId="52D107CC" w14:textId="387A376D" w:rsidR="00167456" w:rsidRPr="00A02B77" w:rsidRDefault="00EC53B3" w:rsidP="00B97872">
            <w:pPr>
              <w:jc w:val="center"/>
              <w:rPr>
                <w:rFonts w:eastAsia="Times New Roman"/>
                <w:sz w:val="22"/>
                <w:szCs w:val="22"/>
              </w:rPr>
            </w:pPr>
            <w:r>
              <w:rPr>
                <w:rFonts w:eastAsia="Times New Roman"/>
                <w:sz w:val="22"/>
                <w:szCs w:val="22"/>
              </w:rPr>
              <w:t>70</w:t>
            </w:r>
          </w:p>
        </w:tc>
        <w:tc>
          <w:tcPr>
            <w:tcW w:w="990" w:type="dxa"/>
            <w:vAlign w:val="center"/>
          </w:tcPr>
          <w:p w14:paraId="3824FDD8" w14:textId="4C26D73F" w:rsidR="00167456" w:rsidRPr="00A02B77" w:rsidRDefault="00EC53B3" w:rsidP="00B97872">
            <w:pPr>
              <w:jc w:val="center"/>
              <w:rPr>
                <w:rFonts w:eastAsia="Times New Roman"/>
                <w:sz w:val="22"/>
                <w:szCs w:val="22"/>
              </w:rPr>
            </w:pPr>
            <w:r>
              <w:rPr>
                <w:rFonts w:eastAsia="Times New Roman"/>
                <w:sz w:val="22"/>
                <w:szCs w:val="22"/>
              </w:rPr>
              <w:t>114</w:t>
            </w:r>
          </w:p>
        </w:tc>
        <w:tc>
          <w:tcPr>
            <w:tcW w:w="900" w:type="dxa"/>
            <w:vAlign w:val="center"/>
          </w:tcPr>
          <w:p w14:paraId="7E2B0E0C" w14:textId="528B3A3A" w:rsidR="00167456" w:rsidRPr="00A02B77" w:rsidRDefault="00EC53B3" w:rsidP="00B9787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54C6E69B" w14:textId="5FEA2896" w:rsidR="00167456" w:rsidRPr="00A02B77" w:rsidRDefault="00EC53B3" w:rsidP="00B9787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D89B913" w14:textId="23E9BE1C" w:rsidR="00167456" w:rsidRPr="00A02B77" w:rsidRDefault="00EC53B3" w:rsidP="00B9787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578DF5E7" w14:textId="280BB3EF" w:rsidR="00167456" w:rsidRPr="00A02B77" w:rsidRDefault="00A02B77" w:rsidP="00B97872">
            <w:pPr>
              <w:jc w:val="center"/>
              <w:rPr>
                <w:rFonts w:eastAsia="Times New Roman"/>
                <w:sz w:val="22"/>
                <w:szCs w:val="22"/>
              </w:rPr>
            </w:pPr>
            <w:r>
              <w:rPr>
                <w:rFonts w:eastAsia="Times New Roman"/>
                <w:sz w:val="22"/>
                <w:szCs w:val="22"/>
              </w:rPr>
              <w:t>7.27</w:t>
            </w:r>
          </w:p>
        </w:tc>
      </w:tr>
      <w:tr w:rsidR="00167456" w14:paraId="671EA05E" w14:textId="77777777" w:rsidTr="00B97872">
        <w:trPr>
          <w:jc w:val="center"/>
        </w:trPr>
        <w:tc>
          <w:tcPr>
            <w:tcW w:w="1410" w:type="dxa"/>
            <w:vMerge/>
            <w:tcBorders>
              <w:left w:val="single" w:sz="24" w:space="0" w:color="auto"/>
              <w:right w:val="single" w:sz="24" w:space="0" w:color="auto"/>
            </w:tcBorders>
            <w:vAlign w:val="center"/>
          </w:tcPr>
          <w:p w14:paraId="5F14F463"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1F068C9"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EF0B34C" w14:textId="476B647F" w:rsidR="00167456" w:rsidRPr="00A02B77" w:rsidRDefault="00EC53B3" w:rsidP="00B97872">
            <w:pPr>
              <w:jc w:val="center"/>
              <w:rPr>
                <w:rFonts w:eastAsia="Times New Roman"/>
                <w:sz w:val="22"/>
                <w:szCs w:val="22"/>
              </w:rPr>
            </w:pPr>
            <w:r>
              <w:rPr>
                <w:rFonts w:eastAsia="Times New Roman"/>
                <w:sz w:val="22"/>
                <w:szCs w:val="22"/>
              </w:rPr>
              <w:t>108</w:t>
            </w:r>
          </w:p>
        </w:tc>
        <w:tc>
          <w:tcPr>
            <w:tcW w:w="920" w:type="dxa"/>
            <w:vAlign w:val="center"/>
          </w:tcPr>
          <w:p w14:paraId="331B4101" w14:textId="4EF02F53" w:rsidR="00167456" w:rsidRPr="00A02B77" w:rsidRDefault="00EC53B3" w:rsidP="00B97872">
            <w:pPr>
              <w:jc w:val="center"/>
              <w:rPr>
                <w:rFonts w:eastAsia="Times New Roman"/>
                <w:sz w:val="22"/>
                <w:szCs w:val="22"/>
              </w:rPr>
            </w:pPr>
            <w:r>
              <w:rPr>
                <w:rFonts w:eastAsia="Times New Roman"/>
                <w:sz w:val="22"/>
                <w:szCs w:val="22"/>
              </w:rPr>
              <w:t>102</w:t>
            </w:r>
          </w:p>
        </w:tc>
        <w:tc>
          <w:tcPr>
            <w:tcW w:w="990" w:type="dxa"/>
            <w:vAlign w:val="center"/>
          </w:tcPr>
          <w:p w14:paraId="37998766" w14:textId="6B90C718" w:rsidR="00167456" w:rsidRPr="00A02B77" w:rsidRDefault="00EC53B3" w:rsidP="00B97872">
            <w:pPr>
              <w:jc w:val="center"/>
              <w:rPr>
                <w:rFonts w:eastAsia="Times New Roman"/>
                <w:sz w:val="22"/>
                <w:szCs w:val="22"/>
              </w:rPr>
            </w:pPr>
            <w:r>
              <w:rPr>
                <w:rFonts w:eastAsia="Times New Roman"/>
                <w:sz w:val="22"/>
                <w:szCs w:val="22"/>
              </w:rPr>
              <w:t>128</w:t>
            </w:r>
          </w:p>
        </w:tc>
        <w:tc>
          <w:tcPr>
            <w:tcW w:w="900" w:type="dxa"/>
            <w:vAlign w:val="center"/>
          </w:tcPr>
          <w:p w14:paraId="17EC2B33" w14:textId="7CB679C3" w:rsidR="00167456" w:rsidRPr="00A02B77" w:rsidRDefault="00EC53B3" w:rsidP="00B9787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5A420085" w14:textId="13421793" w:rsidR="00167456" w:rsidRPr="00A02B77" w:rsidRDefault="00EC53B3" w:rsidP="00B9787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311AC29D" w14:textId="01F49312" w:rsidR="00167456" w:rsidRPr="00A02B77" w:rsidRDefault="00EC53B3" w:rsidP="00B9787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6AA8C1C5" w14:textId="502FBFE2" w:rsidR="00167456" w:rsidRPr="00A02B77" w:rsidRDefault="00A02B77" w:rsidP="00B97872">
            <w:pPr>
              <w:jc w:val="center"/>
              <w:rPr>
                <w:rFonts w:eastAsia="Times New Roman"/>
                <w:sz w:val="22"/>
                <w:szCs w:val="22"/>
              </w:rPr>
            </w:pPr>
            <w:r>
              <w:rPr>
                <w:rFonts w:eastAsia="Times New Roman"/>
                <w:sz w:val="22"/>
                <w:szCs w:val="22"/>
              </w:rPr>
              <w:t>4.83</w:t>
            </w:r>
          </w:p>
        </w:tc>
      </w:tr>
      <w:tr w:rsidR="00167456" w14:paraId="42C61AB1" w14:textId="77777777" w:rsidTr="00B97872">
        <w:trPr>
          <w:jc w:val="center"/>
        </w:trPr>
        <w:tc>
          <w:tcPr>
            <w:tcW w:w="1410" w:type="dxa"/>
            <w:vMerge/>
            <w:tcBorders>
              <w:left w:val="single" w:sz="24" w:space="0" w:color="auto"/>
              <w:right w:val="single" w:sz="24" w:space="0" w:color="auto"/>
            </w:tcBorders>
            <w:vAlign w:val="center"/>
          </w:tcPr>
          <w:p w14:paraId="1CFB356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3B8E0C"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3C54AF6" w14:textId="084BFE4F" w:rsidR="00167456" w:rsidRPr="00A02B77" w:rsidRDefault="00EC53B3" w:rsidP="00B97872">
            <w:pPr>
              <w:jc w:val="center"/>
              <w:rPr>
                <w:rFonts w:eastAsia="Times New Roman"/>
                <w:sz w:val="22"/>
                <w:szCs w:val="22"/>
              </w:rPr>
            </w:pPr>
            <w:r>
              <w:rPr>
                <w:rFonts w:eastAsia="Times New Roman"/>
                <w:sz w:val="22"/>
                <w:szCs w:val="22"/>
              </w:rPr>
              <w:t>124</w:t>
            </w:r>
          </w:p>
        </w:tc>
        <w:tc>
          <w:tcPr>
            <w:tcW w:w="920" w:type="dxa"/>
            <w:vAlign w:val="center"/>
          </w:tcPr>
          <w:p w14:paraId="02D988BA" w14:textId="609EB7E9" w:rsidR="00167456" w:rsidRPr="00A02B77" w:rsidRDefault="00EC53B3" w:rsidP="00B97872">
            <w:pPr>
              <w:jc w:val="center"/>
              <w:rPr>
                <w:rFonts w:eastAsia="Times New Roman"/>
                <w:sz w:val="22"/>
                <w:szCs w:val="22"/>
              </w:rPr>
            </w:pPr>
            <w:r>
              <w:rPr>
                <w:rFonts w:eastAsia="Times New Roman"/>
                <w:sz w:val="22"/>
                <w:szCs w:val="22"/>
              </w:rPr>
              <w:t>96</w:t>
            </w:r>
          </w:p>
        </w:tc>
        <w:tc>
          <w:tcPr>
            <w:tcW w:w="990" w:type="dxa"/>
            <w:vAlign w:val="center"/>
          </w:tcPr>
          <w:p w14:paraId="6E5EF460" w14:textId="20374386" w:rsidR="00167456" w:rsidRPr="00A02B77" w:rsidRDefault="00EC53B3" w:rsidP="00B97872">
            <w:pPr>
              <w:jc w:val="center"/>
              <w:rPr>
                <w:rFonts w:eastAsia="Times New Roman"/>
                <w:sz w:val="22"/>
                <w:szCs w:val="22"/>
              </w:rPr>
            </w:pPr>
            <w:r>
              <w:rPr>
                <w:rFonts w:eastAsia="Times New Roman"/>
                <w:sz w:val="22"/>
                <w:szCs w:val="22"/>
              </w:rPr>
              <w:t>157</w:t>
            </w:r>
          </w:p>
        </w:tc>
        <w:tc>
          <w:tcPr>
            <w:tcW w:w="900" w:type="dxa"/>
            <w:vAlign w:val="center"/>
          </w:tcPr>
          <w:p w14:paraId="4BD1F88B" w14:textId="4C590F22" w:rsidR="00167456" w:rsidRPr="00A02B77" w:rsidRDefault="00EC53B3" w:rsidP="00B9787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5138CC07" w14:textId="4DD90942" w:rsidR="00167456" w:rsidRPr="00A02B77" w:rsidRDefault="00EC53B3" w:rsidP="00B9787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0AF81917" w14:textId="1EBAD0EA" w:rsidR="00167456" w:rsidRPr="00A02B77" w:rsidRDefault="00EC53B3" w:rsidP="00B9787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6AE73416" w14:textId="14B6DEED" w:rsidR="00167456" w:rsidRPr="00A02B77" w:rsidRDefault="00A02B77" w:rsidP="00B97872">
            <w:pPr>
              <w:jc w:val="center"/>
              <w:rPr>
                <w:rFonts w:eastAsia="Times New Roman"/>
                <w:sz w:val="22"/>
                <w:szCs w:val="22"/>
              </w:rPr>
            </w:pPr>
            <w:r>
              <w:rPr>
                <w:rFonts w:eastAsia="Times New Roman"/>
                <w:sz w:val="22"/>
                <w:szCs w:val="22"/>
              </w:rPr>
              <w:t>8.83</w:t>
            </w:r>
          </w:p>
        </w:tc>
      </w:tr>
      <w:tr w:rsidR="00167456" w14:paraId="48CBBC95" w14:textId="77777777" w:rsidTr="00B97872">
        <w:trPr>
          <w:jc w:val="center"/>
        </w:trPr>
        <w:tc>
          <w:tcPr>
            <w:tcW w:w="1410" w:type="dxa"/>
            <w:vMerge/>
            <w:tcBorders>
              <w:left w:val="single" w:sz="24" w:space="0" w:color="auto"/>
              <w:right w:val="single" w:sz="24" w:space="0" w:color="auto"/>
            </w:tcBorders>
            <w:vAlign w:val="center"/>
          </w:tcPr>
          <w:p w14:paraId="44FAC4F4"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3629782"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85B5262" w14:textId="50A0F8BD" w:rsidR="00167456" w:rsidRPr="00A02B77" w:rsidRDefault="00EC53B3" w:rsidP="00B97872">
            <w:pPr>
              <w:jc w:val="center"/>
              <w:rPr>
                <w:rFonts w:eastAsia="Times New Roman"/>
                <w:sz w:val="22"/>
                <w:szCs w:val="22"/>
              </w:rPr>
            </w:pPr>
            <w:r>
              <w:rPr>
                <w:rFonts w:eastAsia="Times New Roman"/>
                <w:sz w:val="22"/>
                <w:szCs w:val="22"/>
              </w:rPr>
              <w:t>133</w:t>
            </w:r>
          </w:p>
        </w:tc>
        <w:tc>
          <w:tcPr>
            <w:tcW w:w="920" w:type="dxa"/>
            <w:vAlign w:val="center"/>
          </w:tcPr>
          <w:p w14:paraId="4274529E" w14:textId="4402446E" w:rsidR="00167456" w:rsidRPr="00A02B77" w:rsidRDefault="00EC53B3" w:rsidP="00B97872">
            <w:pPr>
              <w:jc w:val="center"/>
              <w:rPr>
                <w:rFonts w:eastAsia="Times New Roman"/>
                <w:sz w:val="22"/>
                <w:szCs w:val="22"/>
              </w:rPr>
            </w:pPr>
            <w:r>
              <w:rPr>
                <w:rFonts w:eastAsia="Times New Roman"/>
                <w:sz w:val="22"/>
                <w:szCs w:val="22"/>
              </w:rPr>
              <w:t>107</w:t>
            </w:r>
          </w:p>
        </w:tc>
        <w:tc>
          <w:tcPr>
            <w:tcW w:w="990" w:type="dxa"/>
            <w:vAlign w:val="center"/>
          </w:tcPr>
          <w:p w14:paraId="03924926" w14:textId="08AABFEF" w:rsidR="00167456" w:rsidRPr="00A02B77" w:rsidRDefault="00EC53B3" w:rsidP="00B97872">
            <w:pPr>
              <w:jc w:val="center"/>
              <w:rPr>
                <w:rFonts w:eastAsia="Times New Roman"/>
                <w:sz w:val="22"/>
                <w:szCs w:val="22"/>
              </w:rPr>
            </w:pPr>
            <w:r>
              <w:rPr>
                <w:rFonts w:eastAsia="Times New Roman"/>
                <w:sz w:val="22"/>
                <w:szCs w:val="22"/>
              </w:rPr>
              <w:t>170</w:t>
            </w:r>
          </w:p>
        </w:tc>
        <w:tc>
          <w:tcPr>
            <w:tcW w:w="900" w:type="dxa"/>
            <w:vAlign w:val="center"/>
          </w:tcPr>
          <w:p w14:paraId="1E0CF0CD" w14:textId="027039CA" w:rsidR="00167456" w:rsidRPr="00A02B77" w:rsidRDefault="00EC53B3" w:rsidP="00B9787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717EB293" w14:textId="6939F289" w:rsidR="00167456" w:rsidRPr="00A02B77" w:rsidRDefault="00EC53B3" w:rsidP="00B9787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2495A3E5" w14:textId="32A35D4B" w:rsidR="00167456" w:rsidRPr="00A02B77" w:rsidRDefault="00EC53B3" w:rsidP="00B9787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1BBD50A6" w14:textId="60204FD5" w:rsidR="00167456" w:rsidRPr="00A02B77" w:rsidRDefault="00A02B77" w:rsidP="00B97872">
            <w:pPr>
              <w:jc w:val="center"/>
              <w:rPr>
                <w:rFonts w:eastAsia="Times New Roman"/>
                <w:sz w:val="22"/>
                <w:szCs w:val="22"/>
              </w:rPr>
            </w:pPr>
            <w:r>
              <w:rPr>
                <w:rFonts w:eastAsia="Times New Roman"/>
                <w:sz w:val="22"/>
                <w:szCs w:val="22"/>
              </w:rPr>
              <w:t>9.39</w:t>
            </w:r>
          </w:p>
        </w:tc>
      </w:tr>
      <w:tr w:rsidR="00167456" w14:paraId="7B90F87F" w14:textId="77777777" w:rsidTr="00B97872">
        <w:trPr>
          <w:jc w:val="center"/>
        </w:trPr>
        <w:tc>
          <w:tcPr>
            <w:tcW w:w="1410" w:type="dxa"/>
            <w:vMerge/>
            <w:tcBorders>
              <w:left w:val="single" w:sz="24" w:space="0" w:color="auto"/>
              <w:right w:val="single" w:sz="24" w:space="0" w:color="auto"/>
            </w:tcBorders>
            <w:vAlign w:val="center"/>
          </w:tcPr>
          <w:p w14:paraId="4B0E768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4E5B6B8"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7B9F619E" w14:textId="4A733836" w:rsidR="00167456" w:rsidRPr="00A02B77" w:rsidRDefault="00EC53B3" w:rsidP="00B97872">
            <w:pPr>
              <w:jc w:val="center"/>
              <w:rPr>
                <w:rFonts w:eastAsia="Times New Roman"/>
                <w:sz w:val="22"/>
                <w:szCs w:val="22"/>
              </w:rPr>
            </w:pPr>
            <w:r>
              <w:rPr>
                <w:rFonts w:eastAsia="Times New Roman"/>
                <w:sz w:val="22"/>
                <w:szCs w:val="22"/>
              </w:rPr>
              <w:t>178</w:t>
            </w:r>
          </w:p>
        </w:tc>
        <w:tc>
          <w:tcPr>
            <w:tcW w:w="920" w:type="dxa"/>
            <w:vAlign w:val="center"/>
          </w:tcPr>
          <w:p w14:paraId="2C70F41E" w14:textId="49943D16" w:rsidR="00167456" w:rsidRPr="00A02B77" w:rsidRDefault="00EC53B3" w:rsidP="00B97872">
            <w:pPr>
              <w:jc w:val="center"/>
              <w:rPr>
                <w:rFonts w:eastAsia="Times New Roman"/>
                <w:sz w:val="22"/>
                <w:szCs w:val="22"/>
              </w:rPr>
            </w:pPr>
            <w:r>
              <w:rPr>
                <w:rFonts w:eastAsia="Times New Roman"/>
                <w:sz w:val="22"/>
                <w:szCs w:val="22"/>
              </w:rPr>
              <w:t>128</w:t>
            </w:r>
          </w:p>
        </w:tc>
        <w:tc>
          <w:tcPr>
            <w:tcW w:w="990" w:type="dxa"/>
            <w:vAlign w:val="center"/>
          </w:tcPr>
          <w:p w14:paraId="0451F759" w14:textId="1991DF96" w:rsidR="00167456" w:rsidRPr="00A02B77" w:rsidRDefault="00EC53B3" w:rsidP="00B97872">
            <w:pPr>
              <w:jc w:val="center"/>
              <w:rPr>
                <w:rFonts w:eastAsia="Times New Roman"/>
                <w:sz w:val="22"/>
                <w:szCs w:val="22"/>
              </w:rPr>
            </w:pPr>
            <w:r>
              <w:rPr>
                <w:rFonts w:eastAsia="Times New Roman"/>
                <w:sz w:val="22"/>
                <w:szCs w:val="22"/>
              </w:rPr>
              <w:t>228</w:t>
            </w:r>
          </w:p>
        </w:tc>
        <w:tc>
          <w:tcPr>
            <w:tcW w:w="900" w:type="dxa"/>
            <w:vAlign w:val="center"/>
          </w:tcPr>
          <w:p w14:paraId="578AB9A4" w14:textId="18BD03A4" w:rsidR="00167456" w:rsidRPr="00A02B77" w:rsidRDefault="00EC53B3" w:rsidP="00B9787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0000BE25" w14:textId="1F33661C" w:rsidR="00167456" w:rsidRPr="00A02B77" w:rsidRDefault="00EC53B3" w:rsidP="00B9787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378B44B1" w14:textId="403EDA3E" w:rsidR="00167456" w:rsidRPr="00A02B77" w:rsidRDefault="00EC53B3" w:rsidP="00B9787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74D71D6E" w14:textId="155A1026" w:rsidR="00167456" w:rsidRPr="00A02B77" w:rsidRDefault="00A02B77" w:rsidP="00B97872">
            <w:pPr>
              <w:jc w:val="center"/>
              <w:rPr>
                <w:rFonts w:eastAsia="Times New Roman"/>
                <w:sz w:val="22"/>
                <w:szCs w:val="22"/>
              </w:rPr>
            </w:pPr>
            <w:r>
              <w:rPr>
                <w:rFonts w:eastAsia="Times New Roman"/>
                <w:sz w:val="22"/>
                <w:szCs w:val="22"/>
              </w:rPr>
              <w:t>15.10</w:t>
            </w:r>
          </w:p>
        </w:tc>
      </w:tr>
      <w:tr w:rsidR="00167456" w14:paraId="118A46AF" w14:textId="77777777" w:rsidTr="00B97872">
        <w:trPr>
          <w:jc w:val="center"/>
        </w:trPr>
        <w:tc>
          <w:tcPr>
            <w:tcW w:w="1410" w:type="dxa"/>
            <w:vMerge/>
            <w:tcBorders>
              <w:left w:val="single" w:sz="24" w:space="0" w:color="auto"/>
              <w:right w:val="single" w:sz="24" w:space="0" w:color="auto"/>
            </w:tcBorders>
            <w:vAlign w:val="center"/>
          </w:tcPr>
          <w:p w14:paraId="039A23F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B617525"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74D7E6CD" w14:textId="56DEF1D2" w:rsidR="00167456" w:rsidRPr="00A02B77" w:rsidRDefault="00EC53B3" w:rsidP="00B97872">
            <w:pPr>
              <w:jc w:val="center"/>
              <w:rPr>
                <w:rFonts w:eastAsia="Times New Roman"/>
                <w:sz w:val="22"/>
                <w:szCs w:val="22"/>
              </w:rPr>
            </w:pPr>
            <w:r>
              <w:rPr>
                <w:rFonts w:eastAsia="Times New Roman"/>
                <w:sz w:val="22"/>
                <w:szCs w:val="22"/>
              </w:rPr>
              <w:t>204</w:t>
            </w:r>
          </w:p>
        </w:tc>
        <w:tc>
          <w:tcPr>
            <w:tcW w:w="920" w:type="dxa"/>
            <w:vAlign w:val="center"/>
          </w:tcPr>
          <w:p w14:paraId="19BE48ED" w14:textId="2483EBDF" w:rsidR="00167456" w:rsidRPr="00A02B77" w:rsidRDefault="00EC53B3" w:rsidP="00B97872">
            <w:pPr>
              <w:jc w:val="center"/>
              <w:rPr>
                <w:rFonts w:eastAsia="Times New Roman"/>
                <w:sz w:val="22"/>
                <w:szCs w:val="22"/>
              </w:rPr>
            </w:pPr>
            <w:r>
              <w:rPr>
                <w:rFonts w:eastAsia="Times New Roman"/>
                <w:sz w:val="22"/>
                <w:szCs w:val="22"/>
              </w:rPr>
              <w:t>146</w:t>
            </w:r>
          </w:p>
        </w:tc>
        <w:tc>
          <w:tcPr>
            <w:tcW w:w="990" w:type="dxa"/>
            <w:vAlign w:val="center"/>
          </w:tcPr>
          <w:p w14:paraId="340068B7" w14:textId="31517634" w:rsidR="00167456" w:rsidRPr="00A02B77" w:rsidRDefault="00EC53B3" w:rsidP="00B97872">
            <w:pPr>
              <w:jc w:val="center"/>
              <w:rPr>
                <w:rFonts w:eastAsia="Times New Roman"/>
                <w:sz w:val="22"/>
                <w:szCs w:val="22"/>
              </w:rPr>
            </w:pPr>
            <w:r>
              <w:rPr>
                <w:rFonts w:eastAsia="Times New Roman"/>
                <w:sz w:val="22"/>
                <w:szCs w:val="22"/>
              </w:rPr>
              <w:t>233</w:t>
            </w:r>
          </w:p>
        </w:tc>
        <w:tc>
          <w:tcPr>
            <w:tcW w:w="900" w:type="dxa"/>
            <w:vAlign w:val="center"/>
          </w:tcPr>
          <w:p w14:paraId="0EBE0C4D" w14:textId="1670E35A" w:rsidR="00167456" w:rsidRPr="00A02B77" w:rsidRDefault="00EC53B3" w:rsidP="00B9787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2BEA94F4" w14:textId="65E163CD" w:rsidR="00167456" w:rsidRPr="00A02B77" w:rsidRDefault="00EC53B3" w:rsidP="00B9787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1612A35" w14:textId="464747C0" w:rsidR="00167456" w:rsidRPr="00A02B77" w:rsidRDefault="00EC53B3" w:rsidP="00B9787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679D1DBA" w14:textId="1D736957" w:rsidR="00167456" w:rsidRPr="00A02B77" w:rsidRDefault="00A02B77" w:rsidP="00B97872">
            <w:pPr>
              <w:jc w:val="center"/>
              <w:rPr>
                <w:rFonts w:eastAsia="Times New Roman"/>
                <w:sz w:val="22"/>
                <w:szCs w:val="22"/>
              </w:rPr>
            </w:pPr>
            <w:r>
              <w:rPr>
                <w:rFonts w:eastAsia="Times New Roman"/>
                <w:sz w:val="22"/>
                <w:szCs w:val="22"/>
              </w:rPr>
              <w:t>12.57</w:t>
            </w:r>
          </w:p>
        </w:tc>
      </w:tr>
      <w:tr w:rsidR="00167456" w14:paraId="128FDBE3" w14:textId="77777777" w:rsidTr="00B97872">
        <w:trPr>
          <w:jc w:val="center"/>
        </w:trPr>
        <w:tc>
          <w:tcPr>
            <w:tcW w:w="1410" w:type="dxa"/>
            <w:vMerge/>
            <w:tcBorders>
              <w:left w:val="single" w:sz="24" w:space="0" w:color="auto"/>
              <w:right w:val="single" w:sz="24" w:space="0" w:color="auto"/>
            </w:tcBorders>
            <w:vAlign w:val="center"/>
          </w:tcPr>
          <w:p w14:paraId="00C66073"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56ECA15"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64B6B36" w14:textId="41EC3262" w:rsidR="00167456" w:rsidRPr="00A02B77" w:rsidRDefault="00EC53B3" w:rsidP="00B97872">
            <w:pPr>
              <w:jc w:val="center"/>
              <w:rPr>
                <w:rFonts w:eastAsia="Times New Roman"/>
                <w:sz w:val="22"/>
                <w:szCs w:val="22"/>
              </w:rPr>
            </w:pPr>
            <w:r>
              <w:rPr>
                <w:rFonts w:eastAsia="Times New Roman"/>
                <w:sz w:val="22"/>
                <w:szCs w:val="22"/>
              </w:rPr>
              <w:t>220</w:t>
            </w:r>
          </w:p>
        </w:tc>
        <w:tc>
          <w:tcPr>
            <w:tcW w:w="920" w:type="dxa"/>
            <w:vAlign w:val="center"/>
          </w:tcPr>
          <w:p w14:paraId="665CC4EA" w14:textId="73FC8CEB" w:rsidR="00167456" w:rsidRPr="00A02B77" w:rsidRDefault="00EC53B3" w:rsidP="00B97872">
            <w:pPr>
              <w:jc w:val="center"/>
              <w:rPr>
                <w:rFonts w:eastAsia="Times New Roman"/>
                <w:sz w:val="22"/>
                <w:szCs w:val="22"/>
              </w:rPr>
            </w:pPr>
            <w:r>
              <w:rPr>
                <w:rFonts w:eastAsia="Times New Roman"/>
                <w:sz w:val="22"/>
                <w:szCs w:val="22"/>
              </w:rPr>
              <w:t>161</w:t>
            </w:r>
          </w:p>
        </w:tc>
        <w:tc>
          <w:tcPr>
            <w:tcW w:w="990" w:type="dxa"/>
            <w:vAlign w:val="center"/>
          </w:tcPr>
          <w:p w14:paraId="0FFB3E18" w14:textId="1D307A0A" w:rsidR="00167456" w:rsidRPr="00A02B77" w:rsidRDefault="00EC53B3" w:rsidP="00B97872">
            <w:pPr>
              <w:jc w:val="center"/>
              <w:rPr>
                <w:rFonts w:eastAsia="Times New Roman"/>
                <w:sz w:val="22"/>
                <w:szCs w:val="22"/>
              </w:rPr>
            </w:pPr>
            <w:r>
              <w:rPr>
                <w:rFonts w:eastAsia="Times New Roman"/>
                <w:sz w:val="22"/>
                <w:szCs w:val="22"/>
              </w:rPr>
              <w:t>-</w:t>
            </w:r>
          </w:p>
        </w:tc>
        <w:tc>
          <w:tcPr>
            <w:tcW w:w="900" w:type="dxa"/>
            <w:vAlign w:val="center"/>
          </w:tcPr>
          <w:p w14:paraId="3489E693" w14:textId="55B2CD31" w:rsidR="00167456" w:rsidRPr="00A02B77" w:rsidRDefault="00EC53B3" w:rsidP="00B9787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295F76A9" w14:textId="12BEA6D6" w:rsidR="00167456" w:rsidRPr="00A02B77" w:rsidRDefault="00EC53B3" w:rsidP="00B9787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4E580264" w14:textId="3AD530FB" w:rsidR="00167456" w:rsidRPr="00A02B77" w:rsidRDefault="00EC53B3" w:rsidP="00B9787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1609DBB" w14:textId="038FA4A1" w:rsidR="00167456" w:rsidRPr="00A02B77" w:rsidRDefault="00A02B77" w:rsidP="00B97872">
            <w:pPr>
              <w:jc w:val="center"/>
              <w:rPr>
                <w:rFonts w:eastAsia="Times New Roman"/>
                <w:sz w:val="22"/>
                <w:szCs w:val="22"/>
              </w:rPr>
            </w:pPr>
            <w:r>
              <w:rPr>
                <w:rFonts w:eastAsia="Times New Roman"/>
                <w:sz w:val="22"/>
                <w:szCs w:val="22"/>
              </w:rPr>
              <w:t>12.84</w:t>
            </w:r>
          </w:p>
        </w:tc>
      </w:tr>
      <w:tr w:rsidR="00167456" w14:paraId="7CB0C8DC"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33F35BD9"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1A175925"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CC39498" w14:textId="1D55B5C4" w:rsidR="00167456" w:rsidRPr="00A02B77" w:rsidRDefault="00EC53B3"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6284EE1" w14:textId="1BD42C70" w:rsidR="00167456" w:rsidRPr="00A02B77" w:rsidRDefault="00EC53B3" w:rsidP="00B9787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1366E868" w14:textId="67C6A09B" w:rsidR="00167456" w:rsidRPr="00A02B77" w:rsidRDefault="00EC53B3"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6DEE8903" w14:textId="4776BDD2" w:rsidR="00167456" w:rsidRPr="00A02B77" w:rsidRDefault="00EC53B3"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730B30DF" w14:textId="4423110C" w:rsidR="00167456" w:rsidRPr="00A02B77" w:rsidRDefault="00EC53B3" w:rsidP="00B9787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0F5ED3B9" w14:textId="1FC4DFFB" w:rsidR="00167456" w:rsidRPr="00A02B77" w:rsidRDefault="00EC53B3" w:rsidP="00B9787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43ED2BA9" w14:textId="0F834659" w:rsidR="00167456" w:rsidRPr="00A02B77" w:rsidRDefault="00A02B77" w:rsidP="00B97872">
            <w:pPr>
              <w:jc w:val="center"/>
              <w:rPr>
                <w:rFonts w:eastAsia="Times New Roman"/>
                <w:sz w:val="22"/>
                <w:szCs w:val="22"/>
              </w:rPr>
            </w:pPr>
            <w:r>
              <w:rPr>
                <w:rFonts w:eastAsia="Times New Roman"/>
                <w:sz w:val="22"/>
                <w:szCs w:val="22"/>
              </w:rPr>
              <w:t>18.74</w:t>
            </w:r>
          </w:p>
        </w:tc>
      </w:tr>
    </w:tbl>
    <w:p w14:paraId="763CDF84" w14:textId="39C29F8E" w:rsidR="00167456" w:rsidRPr="00B0424D" w:rsidRDefault="00830EE5" w:rsidP="00B0424D">
      <w:pPr>
        <w:rPr>
          <w:rFonts w:eastAsia="Times New Roman"/>
          <w:b/>
          <w:sz w:val="22"/>
          <w:szCs w:val="22"/>
        </w:rPr>
      </w:pPr>
      <w:r>
        <w:rPr>
          <w:rFonts w:eastAsia="Times New Roman"/>
          <w:sz w:val="22"/>
          <w:szCs w:val="22"/>
        </w:rPr>
        <w:t>Table 6.4: 15-20%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007C415C"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857BDF9" w14:textId="77777777" w:rsidR="00167456" w:rsidRDefault="00167456" w:rsidP="00B97872">
            <w:pPr>
              <w:jc w:val="center"/>
              <w:rPr>
                <w:rFonts w:eastAsia="Times New Roman"/>
                <w:b/>
                <w:sz w:val="22"/>
                <w:szCs w:val="22"/>
              </w:rPr>
            </w:pPr>
            <w:bookmarkStart w:id="199" w:name="OLE_LINK15"/>
            <w:bookmarkStart w:id="200" w:name="OLE_LINK16"/>
          </w:p>
        </w:tc>
        <w:tc>
          <w:tcPr>
            <w:tcW w:w="4697" w:type="dxa"/>
            <w:gridSpan w:val="5"/>
            <w:tcBorders>
              <w:top w:val="single" w:sz="24" w:space="0" w:color="auto"/>
              <w:left w:val="single" w:sz="24" w:space="0" w:color="auto"/>
              <w:right w:val="single" w:sz="24" w:space="0" w:color="auto"/>
            </w:tcBorders>
            <w:vAlign w:val="center"/>
          </w:tcPr>
          <w:p w14:paraId="791FA609"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4E31AA65"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262B9BC"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10C19828"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39E414A7"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7DF92747"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5A64C793"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7494B1C"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01D362EB"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25867A82"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33169C5B"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05791259" w14:textId="77777777" w:rsidR="00167456" w:rsidRDefault="00167456" w:rsidP="00B97872">
            <w:pPr>
              <w:jc w:val="center"/>
              <w:rPr>
                <w:rFonts w:eastAsia="Times New Roman"/>
                <w:b/>
                <w:sz w:val="22"/>
                <w:szCs w:val="22"/>
              </w:rPr>
            </w:pPr>
          </w:p>
        </w:tc>
      </w:tr>
      <w:tr w:rsidR="00167456" w14:paraId="36B8CCAF"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6DF6F65E"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566B10" w14:textId="01BE9CB2" w:rsidR="00167456" w:rsidRPr="0024714C" w:rsidRDefault="0024714C" w:rsidP="00B9787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2C56027B" w14:textId="088E174F" w:rsidR="00167456" w:rsidRPr="0024714C" w:rsidRDefault="0024714C" w:rsidP="00B9787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7AA9EEF7" w14:textId="4E20DF7B" w:rsidR="00167456" w:rsidRPr="0024714C" w:rsidRDefault="0024714C" w:rsidP="00B9787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6441621B" w14:textId="675C245B" w:rsidR="00167456" w:rsidRPr="0024714C" w:rsidRDefault="0024714C" w:rsidP="00B9787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3B5D80B2" w14:textId="7798D230" w:rsidR="00167456" w:rsidRPr="0024714C" w:rsidRDefault="0024714C" w:rsidP="00B9787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0D1F132B" w14:textId="3CC47A71" w:rsidR="00167456" w:rsidRPr="0024714C" w:rsidRDefault="0024714C" w:rsidP="00B9787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7C2F1EAD" w14:textId="3DD19B03" w:rsidR="00167456" w:rsidRPr="0024714C" w:rsidRDefault="0024714C" w:rsidP="00B97872">
            <w:pPr>
              <w:jc w:val="center"/>
              <w:rPr>
                <w:rFonts w:eastAsia="Times New Roman"/>
                <w:sz w:val="22"/>
                <w:szCs w:val="22"/>
              </w:rPr>
            </w:pPr>
            <w:r>
              <w:rPr>
                <w:rFonts w:eastAsia="Times New Roman"/>
                <w:sz w:val="22"/>
                <w:szCs w:val="22"/>
              </w:rPr>
              <w:t>0.89</w:t>
            </w:r>
          </w:p>
        </w:tc>
      </w:tr>
      <w:tr w:rsidR="00167456" w14:paraId="2CBB0136"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6A911689" w14:textId="374498B0"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5B1A721D" w14:textId="5C31343F" w:rsidR="00167456" w:rsidRPr="0024714C" w:rsidRDefault="0024714C" w:rsidP="00B9787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2098B567" w14:textId="48C55002" w:rsidR="00167456" w:rsidRPr="0024714C" w:rsidRDefault="0024714C" w:rsidP="00B9787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1D73F55B" w14:textId="685C9AE2" w:rsidR="00167456" w:rsidRPr="0024714C" w:rsidRDefault="0024714C" w:rsidP="00B9787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04985BBC" w14:textId="7FBB5506" w:rsidR="00167456" w:rsidRPr="0024714C" w:rsidRDefault="0024714C" w:rsidP="00B9787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6403ED32" w14:textId="095F0709" w:rsidR="00167456" w:rsidRPr="0024714C" w:rsidRDefault="0024714C" w:rsidP="00B9787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5AF9652" w14:textId="709E664F" w:rsidR="00167456" w:rsidRPr="0024714C" w:rsidRDefault="0024714C" w:rsidP="00B9787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3C2684A2" w14:textId="51E78471" w:rsidR="00167456" w:rsidRPr="0024714C" w:rsidRDefault="0024714C" w:rsidP="00B97872">
            <w:pPr>
              <w:jc w:val="center"/>
              <w:rPr>
                <w:rFonts w:eastAsia="Times New Roman"/>
                <w:sz w:val="22"/>
                <w:szCs w:val="22"/>
              </w:rPr>
            </w:pPr>
            <w:r>
              <w:rPr>
                <w:rFonts w:eastAsia="Times New Roman"/>
                <w:sz w:val="22"/>
                <w:szCs w:val="22"/>
              </w:rPr>
              <w:t>1.70</w:t>
            </w:r>
          </w:p>
        </w:tc>
      </w:tr>
      <w:tr w:rsidR="00167456" w14:paraId="49F464D6"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1D2A3D9A"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889ED45"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5E607656" w14:textId="5125CF6A" w:rsidR="00167456" w:rsidRPr="0024714C" w:rsidRDefault="0024714C" w:rsidP="00B9787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35A8AE44" w14:textId="4F251979" w:rsidR="00167456" w:rsidRPr="0024714C" w:rsidRDefault="0024714C" w:rsidP="00B9787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3322532" w14:textId="4CB69EF1" w:rsidR="00167456" w:rsidRPr="0024714C" w:rsidRDefault="0024714C" w:rsidP="00B9787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5C9B55F" w14:textId="350FC4DD" w:rsidR="00167456" w:rsidRPr="0024714C" w:rsidRDefault="0024714C" w:rsidP="00B9787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363FDEEB" w14:textId="748455CE" w:rsidR="00167456" w:rsidRPr="0024714C" w:rsidRDefault="0024714C" w:rsidP="00B9787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4B57BC4E" w14:textId="5596F14E" w:rsidR="00167456" w:rsidRPr="0024714C" w:rsidRDefault="0024714C" w:rsidP="00B9787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FDFDB7E" w14:textId="39D0BFBD" w:rsidR="00167456" w:rsidRPr="0024714C" w:rsidRDefault="0024714C" w:rsidP="00B97872">
            <w:pPr>
              <w:jc w:val="center"/>
              <w:rPr>
                <w:rFonts w:eastAsia="Times New Roman"/>
                <w:sz w:val="22"/>
                <w:szCs w:val="22"/>
              </w:rPr>
            </w:pPr>
            <w:r>
              <w:rPr>
                <w:rFonts w:eastAsia="Times New Roman"/>
                <w:sz w:val="22"/>
                <w:szCs w:val="22"/>
              </w:rPr>
              <w:t>1.79</w:t>
            </w:r>
          </w:p>
        </w:tc>
      </w:tr>
      <w:tr w:rsidR="00167456" w14:paraId="69BCEEAB" w14:textId="77777777" w:rsidTr="00B97872">
        <w:trPr>
          <w:jc w:val="center"/>
        </w:trPr>
        <w:tc>
          <w:tcPr>
            <w:tcW w:w="1410" w:type="dxa"/>
            <w:vMerge/>
            <w:tcBorders>
              <w:left w:val="single" w:sz="24" w:space="0" w:color="auto"/>
              <w:right w:val="single" w:sz="24" w:space="0" w:color="auto"/>
            </w:tcBorders>
            <w:vAlign w:val="center"/>
          </w:tcPr>
          <w:p w14:paraId="3FCD4D8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23B0BF"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E406986" w14:textId="329301EE" w:rsidR="00167456" w:rsidRPr="0024714C" w:rsidRDefault="0024714C" w:rsidP="00B97872">
            <w:pPr>
              <w:jc w:val="center"/>
              <w:rPr>
                <w:rFonts w:eastAsia="Times New Roman"/>
                <w:sz w:val="22"/>
                <w:szCs w:val="22"/>
              </w:rPr>
            </w:pPr>
            <w:r>
              <w:rPr>
                <w:rFonts w:eastAsia="Times New Roman"/>
                <w:sz w:val="22"/>
                <w:szCs w:val="22"/>
              </w:rPr>
              <w:t>66</w:t>
            </w:r>
          </w:p>
        </w:tc>
        <w:tc>
          <w:tcPr>
            <w:tcW w:w="920" w:type="dxa"/>
            <w:vAlign w:val="center"/>
          </w:tcPr>
          <w:p w14:paraId="381D273A" w14:textId="5D4F16CA" w:rsidR="00167456" w:rsidRPr="0024714C" w:rsidRDefault="0024714C" w:rsidP="00B97872">
            <w:pPr>
              <w:jc w:val="center"/>
              <w:rPr>
                <w:rFonts w:eastAsia="Times New Roman"/>
                <w:sz w:val="22"/>
                <w:szCs w:val="22"/>
              </w:rPr>
            </w:pPr>
            <w:r>
              <w:rPr>
                <w:rFonts w:eastAsia="Times New Roman"/>
                <w:sz w:val="22"/>
                <w:szCs w:val="22"/>
              </w:rPr>
              <w:t>74</w:t>
            </w:r>
          </w:p>
        </w:tc>
        <w:tc>
          <w:tcPr>
            <w:tcW w:w="990" w:type="dxa"/>
            <w:vAlign w:val="center"/>
          </w:tcPr>
          <w:p w14:paraId="5176A520" w14:textId="14FC60C4" w:rsidR="00167456" w:rsidRPr="0024714C" w:rsidRDefault="0024714C" w:rsidP="00B97872">
            <w:pPr>
              <w:jc w:val="center"/>
              <w:rPr>
                <w:rFonts w:eastAsia="Times New Roman"/>
                <w:sz w:val="22"/>
                <w:szCs w:val="22"/>
              </w:rPr>
            </w:pPr>
            <w:r>
              <w:rPr>
                <w:rFonts w:eastAsia="Times New Roman"/>
                <w:sz w:val="22"/>
                <w:szCs w:val="22"/>
              </w:rPr>
              <w:t>73</w:t>
            </w:r>
          </w:p>
        </w:tc>
        <w:tc>
          <w:tcPr>
            <w:tcW w:w="900" w:type="dxa"/>
            <w:vAlign w:val="center"/>
          </w:tcPr>
          <w:p w14:paraId="4FA99A49" w14:textId="39002BC0" w:rsidR="00167456" w:rsidRPr="0024714C" w:rsidRDefault="0024714C" w:rsidP="00B9787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3890BE4F" w14:textId="2EC8137D" w:rsidR="00167456" w:rsidRPr="0024714C" w:rsidRDefault="0024714C" w:rsidP="00B9787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23E1A3BC" w14:textId="774938EC" w:rsidR="00167456" w:rsidRPr="0024714C" w:rsidRDefault="0024714C" w:rsidP="00B9787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22531E45" w14:textId="2B607C38" w:rsidR="00167456" w:rsidRPr="0024714C" w:rsidRDefault="0024714C" w:rsidP="00B97872">
            <w:pPr>
              <w:jc w:val="center"/>
              <w:rPr>
                <w:rFonts w:eastAsia="Times New Roman"/>
                <w:sz w:val="22"/>
                <w:szCs w:val="22"/>
              </w:rPr>
            </w:pPr>
            <w:r>
              <w:rPr>
                <w:rFonts w:eastAsia="Times New Roman"/>
                <w:sz w:val="22"/>
                <w:szCs w:val="22"/>
              </w:rPr>
              <w:t>3.16</w:t>
            </w:r>
          </w:p>
        </w:tc>
      </w:tr>
      <w:tr w:rsidR="00167456" w14:paraId="7FC6B994" w14:textId="77777777" w:rsidTr="00B97872">
        <w:trPr>
          <w:jc w:val="center"/>
        </w:trPr>
        <w:tc>
          <w:tcPr>
            <w:tcW w:w="1410" w:type="dxa"/>
            <w:vMerge/>
            <w:tcBorders>
              <w:left w:val="single" w:sz="24" w:space="0" w:color="auto"/>
              <w:right w:val="single" w:sz="24" w:space="0" w:color="auto"/>
            </w:tcBorders>
            <w:vAlign w:val="center"/>
          </w:tcPr>
          <w:p w14:paraId="101CF968"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98B1BE"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76E7B13E" w14:textId="3F8B0D8E" w:rsidR="00167456" w:rsidRPr="0024714C" w:rsidRDefault="0024714C" w:rsidP="00B97872">
            <w:pPr>
              <w:jc w:val="center"/>
              <w:rPr>
                <w:rFonts w:eastAsia="Times New Roman"/>
                <w:sz w:val="22"/>
                <w:szCs w:val="22"/>
              </w:rPr>
            </w:pPr>
            <w:r>
              <w:rPr>
                <w:rFonts w:eastAsia="Times New Roman"/>
                <w:sz w:val="22"/>
                <w:szCs w:val="22"/>
              </w:rPr>
              <w:t>96</w:t>
            </w:r>
          </w:p>
        </w:tc>
        <w:tc>
          <w:tcPr>
            <w:tcW w:w="920" w:type="dxa"/>
            <w:vAlign w:val="center"/>
          </w:tcPr>
          <w:p w14:paraId="318794F4" w14:textId="5E544F86" w:rsidR="00167456" w:rsidRPr="0024714C" w:rsidRDefault="0024714C" w:rsidP="00B97872">
            <w:pPr>
              <w:jc w:val="center"/>
              <w:rPr>
                <w:rFonts w:eastAsia="Times New Roman"/>
                <w:sz w:val="22"/>
                <w:szCs w:val="22"/>
              </w:rPr>
            </w:pPr>
            <w:r>
              <w:rPr>
                <w:rFonts w:eastAsia="Times New Roman"/>
                <w:sz w:val="22"/>
                <w:szCs w:val="22"/>
              </w:rPr>
              <w:t>83</w:t>
            </w:r>
          </w:p>
        </w:tc>
        <w:tc>
          <w:tcPr>
            <w:tcW w:w="990" w:type="dxa"/>
            <w:vAlign w:val="center"/>
          </w:tcPr>
          <w:p w14:paraId="396A312E" w14:textId="4530637D" w:rsidR="00167456" w:rsidRPr="0024714C" w:rsidRDefault="0024714C" w:rsidP="00B97872">
            <w:pPr>
              <w:jc w:val="center"/>
              <w:rPr>
                <w:rFonts w:eastAsia="Times New Roman"/>
                <w:sz w:val="22"/>
                <w:szCs w:val="22"/>
              </w:rPr>
            </w:pPr>
            <w:r>
              <w:rPr>
                <w:rFonts w:eastAsia="Times New Roman"/>
                <w:sz w:val="22"/>
                <w:szCs w:val="22"/>
              </w:rPr>
              <w:t>100</w:t>
            </w:r>
          </w:p>
        </w:tc>
        <w:tc>
          <w:tcPr>
            <w:tcW w:w="900" w:type="dxa"/>
            <w:vAlign w:val="center"/>
          </w:tcPr>
          <w:p w14:paraId="39ED71B3" w14:textId="0117B950" w:rsidR="00167456" w:rsidRPr="0024714C" w:rsidRDefault="0024714C" w:rsidP="00B9787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652FBE83" w14:textId="4CA0664B" w:rsidR="00167456" w:rsidRPr="0024714C" w:rsidRDefault="0024714C" w:rsidP="00B9787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73AC834D" w14:textId="4F19B93C" w:rsidR="00167456" w:rsidRPr="0024714C" w:rsidRDefault="0024714C" w:rsidP="00B9787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3C360766" w14:textId="33BAC246" w:rsidR="00167456" w:rsidRPr="0024714C" w:rsidRDefault="0024714C" w:rsidP="00B97872">
            <w:pPr>
              <w:jc w:val="center"/>
              <w:rPr>
                <w:rFonts w:eastAsia="Times New Roman"/>
                <w:sz w:val="22"/>
                <w:szCs w:val="22"/>
              </w:rPr>
            </w:pPr>
            <w:r>
              <w:rPr>
                <w:rFonts w:eastAsia="Times New Roman"/>
                <w:sz w:val="22"/>
                <w:szCs w:val="22"/>
              </w:rPr>
              <w:t>3.72</w:t>
            </w:r>
          </w:p>
        </w:tc>
      </w:tr>
      <w:tr w:rsidR="00167456" w14:paraId="3FB9D93F" w14:textId="77777777" w:rsidTr="00B97872">
        <w:trPr>
          <w:jc w:val="center"/>
        </w:trPr>
        <w:tc>
          <w:tcPr>
            <w:tcW w:w="1410" w:type="dxa"/>
            <w:vMerge/>
            <w:tcBorders>
              <w:left w:val="single" w:sz="24" w:space="0" w:color="auto"/>
              <w:right w:val="single" w:sz="24" w:space="0" w:color="auto"/>
            </w:tcBorders>
            <w:vAlign w:val="center"/>
          </w:tcPr>
          <w:p w14:paraId="05CA67B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0F8ADC5"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F2F2873" w14:textId="403847F6" w:rsidR="00167456" w:rsidRPr="0024714C" w:rsidRDefault="0024714C" w:rsidP="00B97872">
            <w:pPr>
              <w:jc w:val="center"/>
              <w:rPr>
                <w:rFonts w:eastAsia="Times New Roman"/>
                <w:sz w:val="22"/>
                <w:szCs w:val="22"/>
              </w:rPr>
            </w:pPr>
            <w:r>
              <w:rPr>
                <w:rFonts w:eastAsia="Times New Roman"/>
                <w:sz w:val="22"/>
                <w:szCs w:val="22"/>
              </w:rPr>
              <w:t>94</w:t>
            </w:r>
          </w:p>
        </w:tc>
        <w:tc>
          <w:tcPr>
            <w:tcW w:w="920" w:type="dxa"/>
            <w:vAlign w:val="center"/>
          </w:tcPr>
          <w:p w14:paraId="6F2F7AFF" w14:textId="4693D92A" w:rsidR="00167456" w:rsidRPr="0024714C" w:rsidRDefault="0024714C" w:rsidP="00B97872">
            <w:pPr>
              <w:jc w:val="center"/>
              <w:rPr>
                <w:rFonts w:eastAsia="Times New Roman"/>
                <w:sz w:val="22"/>
                <w:szCs w:val="22"/>
              </w:rPr>
            </w:pPr>
            <w:r>
              <w:rPr>
                <w:rFonts w:eastAsia="Times New Roman"/>
                <w:sz w:val="22"/>
                <w:szCs w:val="22"/>
              </w:rPr>
              <w:t>114</w:t>
            </w:r>
          </w:p>
        </w:tc>
        <w:tc>
          <w:tcPr>
            <w:tcW w:w="990" w:type="dxa"/>
            <w:vAlign w:val="center"/>
          </w:tcPr>
          <w:p w14:paraId="0B8E83D3" w14:textId="6C65837B" w:rsidR="00167456" w:rsidRPr="0024714C" w:rsidRDefault="0024714C" w:rsidP="00B97872">
            <w:pPr>
              <w:jc w:val="center"/>
              <w:rPr>
                <w:rFonts w:eastAsia="Times New Roman"/>
                <w:sz w:val="22"/>
                <w:szCs w:val="22"/>
              </w:rPr>
            </w:pPr>
            <w:r>
              <w:rPr>
                <w:rFonts w:eastAsia="Times New Roman"/>
                <w:sz w:val="22"/>
                <w:szCs w:val="22"/>
              </w:rPr>
              <w:t>105</w:t>
            </w:r>
          </w:p>
        </w:tc>
        <w:tc>
          <w:tcPr>
            <w:tcW w:w="900" w:type="dxa"/>
            <w:vAlign w:val="center"/>
          </w:tcPr>
          <w:p w14:paraId="7563DA70" w14:textId="062CF594" w:rsidR="00167456" w:rsidRPr="0024714C" w:rsidRDefault="0024714C" w:rsidP="00B9787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12C00203" w14:textId="374B5D64" w:rsidR="00167456" w:rsidRPr="0024714C" w:rsidRDefault="0024714C" w:rsidP="00B9787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B19E25D" w14:textId="174BCA7A" w:rsidR="00167456" w:rsidRPr="0024714C" w:rsidRDefault="0024714C" w:rsidP="00B9787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5B0DE93E" w14:textId="0DDAC4B1" w:rsidR="00167456" w:rsidRPr="0024714C" w:rsidRDefault="0024714C" w:rsidP="00B97872">
            <w:pPr>
              <w:jc w:val="center"/>
              <w:rPr>
                <w:rFonts w:eastAsia="Times New Roman"/>
                <w:sz w:val="22"/>
                <w:szCs w:val="22"/>
              </w:rPr>
            </w:pPr>
            <w:r>
              <w:rPr>
                <w:rFonts w:eastAsia="Times New Roman"/>
                <w:sz w:val="22"/>
                <w:szCs w:val="22"/>
              </w:rPr>
              <w:t>3.36</w:t>
            </w:r>
          </w:p>
        </w:tc>
      </w:tr>
      <w:tr w:rsidR="00167456" w14:paraId="448660CD" w14:textId="77777777" w:rsidTr="00B97872">
        <w:trPr>
          <w:jc w:val="center"/>
        </w:trPr>
        <w:tc>
          <w:tcPr>
            <w:tcW w:w="1410" w:type="dxa"/>
            <w:vMerge/>
            <w:tcBorders>
              <w:left w:val="single" w:sz="24" w:space="0" w:color="auto"/>
              <w:right w:val="single" w:sz="24" w:space="0" w:color="auto"/>
            </w:tcBorders>
            <w:vAlign w:val="center"/>
          </w:tcPr>
          <w:p w14:paraId="57D02B0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81000B6"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48F83D67" w14:textId="4A2D8F2B" w:rsidR="00167456" w:rsidRPr="0024714C" w:rsidRDefault="0024714C" w:rsidP="00B97872">
            <w:pPr>
              <w:jc w:val="center"/>
              <w:rPr>
                <w:rFonts w:eastAsia="Times New Roman"/>
                <w:sz w:val="22"/>
                <w:szCs w:val="22"/>
              </w:rPr>
            </w:pPr>
            <w:r>
              <w:rPr>
                <w:rFonts w:eastAsia="Times New Roman"/>
                <w:sz w:val="22"/>
                <w:szCs w:val="22"/>
              </w:rPr>
              <w:t>114</w:t>
            </w:r>
          </w:p>
        </w:tc>
        <w:tc>
          <w:tcPr>
            <w:tcW w:w="920" w:type="dxa"/>
            <w:vAlign w:val="center"/>
          </w:tcPr>
          <w:p w14:paraId="765878D9" w14:textId="2E270923" w:rsidR="00167456" w:rsidRPr="0024714C" w:rsidRDefault="0024714C" w:rsidP="00B97872">
            <w:pPr>
              <w:jc w:val="center"/>
              <w:rPr>
                <w:rFonts w:eastAsia="Times New Roman"/>
                <w:sz w:val="22"/>
                <w:szCs w:val="22"/>
              </w:rPr>
            </w:pPr>
            <w:r>
              <w:rPr>
                <w:rFonts w:eastAsia="Times New Roman"/>
                <w:sz w:val="22"/>
                <w:szCs w:val="22"/>
              </w:rPr>
              <w:t>127</w:t>
            </w:r>
          </w:p>
        </w:tc>
        <w:tc>
          <w:tcPr>
            <w:tcW w:w="990" w:type="dxa"/>
            <w:vAlign w:val="center"/>
          </w:tcPr>
          <w:p w14:paraId="3B211445" w14:textId="6F51FD5C" w:rsidR="00167456" w:rsidRPr="0024714C" w:rsidRDefault="0024714C" w:rsidP="00B97872">
            <w:pPr>
              <w:jc w:val="center"/>
              <w:rPr>
                <w:rFonts w:eastAsia="Times New Roman"/>
                <w:sz w:val="22"/>
                <w:szCs w:val="22"/>
              </w:rPr>
            </w:pPr>
            <w:r>
              <w:rPr>
                <w:rFonts w:eastAsia="Times New Roman"/>
                <w:sz w:val="22"/>
                <w:szCs w:val="22"/>
              </w:rPr>
              <w:t>143</w:t>
            </w:r>
          </w:p>
        </w:tc>
        <w:tc>
          <w:tcPr>
            <w:tcW w:w="900" w:type="dxa"/>
            <w:vAlign w:val="center"/>
          </w:tcPr>
          <w:p w14:paraId="7F136338" w14:textId="05D5D522" w:rsidR="00167456" w:rsidRPr="0024714C" w:rsidRDefault="0024714C" w:rsidP="00B9787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25D2587A" w14:textId="614AA9BB" w:rsidR="00167456" w:rsidRPr="0024714C" w:rsidRDefault="0024714C" w:rsidP="00B9787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19900FD" w14:textId="067CAD40" w:rsidR="00167456" w:rsidRPr="0024714C" w:rsidRDefault="0024714C" w:rsidP="00B9787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35C79405" w14:textId="21A59DE3" w:rsidR="00167456" w:rsidRPr="0024714C" w:rsidRDefault="0024714C" w:rsidP="00B97872">
            <w:pPr>
              <w:jc w:val="center"/>
              <w:rPr>
                <w:rFonts w:eastAsia="Times New Roman"/>
                <w:sz w:val="22"/>
                <w:szCs w:val="22"/>
              </w:rPr>
            </w:pPr>
            <w:r>
              <w:rPr>
                <w:rFonts w:eastAsia="Times New Roman"/>
                <w:sz w:val="22"/>
                <w:szCs w:val="22"/>
              </w:rPr>
              <w:t>5.51</w:t>
            </w:r>
          </w:p>
        </w:tc>
      </w:tr>
      <w:tr w:rsidR="00167456" w14:paraId="6147D6FF" w14:textId="77777777" w:rsidTr="00B97872">
        <w:trPr>
          <w:jc w:val="center"/>
        </w:trPr>
        <w:tc>
          <w:tcPr>
            <w:tcW w:w="1410" w:type="dxa"/>
            <w:vMerge/>
            <w:tcBorders>
              <w:left w:val="single" w:sz="24" w:space="0" w:color="auto"/>
              <w:right w:val="single" w:sz="24" w:space="0" w:color="auto"/>
            </w:tcBorders>
            <w:vAlign w:val="center"/>
          </w:tcPr>
          <w:p w14:paraId="723C824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165E7D31"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41F57879" w14:textId="6233CA69" w:rsidR="00167456" w:rsidRPr="0024714C" w:rsidRDefault="0024714C" w:rsidP="00B97872">
            <w:pPr>
              <w:jc w:val="center"/>
              <w:rPr>
                <w:rFonts w:eastAsia="Times New Roman"/>
                <w:sz w:val="22"/>
                <w:szCs w:val="22"/>
              </w:rPr>
            </w:pPr>
            <w:r>
              <w:rPr>
                <w:rFonts w:eastAsia="Times New Roman"/>
                <w:sz w:val="22"/>
                <w:szCs w:val="22"/>
              </w:rPr>
              <w:t>151</w:t>
            </w:r>
          </w:p>
        </w:tc>
        <w:tc>
          <w:tcPr>
            <w:tcW w:w="920" w:type="dxa"/>
            <w:vAlign w:val="center"/>
          </w:tcPr>
          <w:p w14:paraId="011B923A" w14:textId="1C3B6093" w:rsidR="00167456" w:rsidRPr="0024714C" w:rsidRDefault="0024714C" w:rsidP="00B97872">
            <w:pPr>
              <w:jc w:val="center"/>
              <w:rPr>
                <w:rFonts w:eastAsia="Times New Roman"/>
                <w:sz w:val="22"/>
                <w:szCs w:val="22"/>
              </w:rPr>
            </w:pPr>
            <w:r>
              <w:rPr>
                <w:rFonts w:eastAsia="Times New Roman"/>
                <w:sz w:val="22"/>
                <w:szCs w:val="22"/>
              </w:rPr>
              <w:t>150</w:t>
            </w:r>
          </w:p>
        </w:tc>
        <w:tc>
          <w:tcPr>
            <w:tcW w:w="990" w:type="dxa"/>
            <w:vAlign w:val="center"/>
          </w:tcPr>
          <w:p w14:paraId="19C56D80" w14:textId="44C342E6" w:rsidR="00167456" w:rsidRPr="0024714C" w:rsidRDefault="0024714C" w:rsidP="00B97872">
            <w:pPr>
              <w:jc w:val="center"/>
              <w:rPr>
                <w:rFonts w:eastAsia="Times New Roman"/>
                <w:sz w:val="22"/>
                <w:szCs w:val="22"/>
              </w:rPr>
            </w:pPr>
            <w:r>
              <w:rPr>
                <w:rFonts w:eastAsia="Times New Roman"/>
                <w:sz w:val="22"/>
                <w:szCs w:val="22"/>
              </w:rPr>
              <w:t>190</w:t>
            </w:r>
          </w:p>
        </w:tc>
        <w:tc>
          <w:tcPr>
            <w:tcW w:w="900" w:type="dxa"/>
            <w:vAlign w:val="center"/>
          </w:tcPr>
          <w:p w14:paraId="46068458" w14:textId="51D1CA0B" w:rsidR="00167456" w:rsidRPr="0024714C" w:rsidRDefault="0024714C" w:rsidP="00B9787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30FF5D5" w14:textId="085E5410" w:rsidR="00167456" w:rsidRPr="0024714C" w:rsidRDefault="0024714C" w:rsidP="00B9787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16569DAF" w14:textId="7E45B77C" w:rsidR="00167456" w:rsidRPr="0024714C" w:rsidRDefault="0024714C" w:rsidP="00B9787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13EC09FC" w14:textId="7B0BAD39" w:rsidR="00167456" w:rsidRPr="0024714C" w:rsidRDefault="0024714C" w:rsidP="00B97872">
            <w:pPr>
              <w:jc w:val="center"/>
              <w:rPr>
                <w:rFonts w:eastAsia="Times New Roman"/>
                <w:sz w:val="22"/>
                <w:szCs w:val="22"/>
              </w:rPr>
            </w:pPr>
            <w:r>
              <w:rPr>
                <w:rFonts w:eastAsia="Times New Roman"/>
                <w:sz w:val="22"/>
                <w:szCs w:val="22"/>
              </w:rPr>
              <w:t>7.98</w:t>
            </w:r>
          </w:p>
        </w:tc>
      </w:tr>
      <w:tr w:rsidR="00167456" w14:paraId="6A0BD189" w14:textId="77777777" w:rsidTr="00B97872">
        <w:trPr>
          <w:jc w:val="center"/>
        </w:trPr>
        <w:tc>
          <w:tcPr>
            <w:tcW w:w="1410" w:type="dxa"/>
            <w:vMerge/>
            <w:tcBorders>
              <w:left w:val="single" w:sz="24" w:space="0" w:color="auto"/>
              <w:right w:val="single" w:sz="24" w:space="0" w:color="auto"/>
            </w:tcBorders>
            <w:vAlign w:val="center"/>
          </w:tcPr>
          <w:p w14:paraId="1C0FD54C"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676843A"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2BBB60B7" w14:textId="547BB770" w:rsidR="00167456" w:rsidRPr="0024714C" w:rsidRDefault="0024714C" w:rsidP="00B97872">
            <w:pPr>
              <w:jc w:val="center"/>
              <w:rPr>
                <w:rFonts w:eastAsia="Times New Roman"/>
                <w:sz w:val="22"/>
                <w:szCs w:val="22"/>
              </w:rPr>
            </w:pPr>
            <w:r>
              <w:rPr>
                <w:rFonts w:eastAsia="Times New Roman"/>
                <w:sz w:val="22"/>
                <w:szCs w:val="22"/>
              </w:rPr>
              <w:t>164</w:t>
            </w:r>
          </w:p>
        </w:tc>
        <w:tc>
          <w:tcPr>
            <w:tcW w:w="920" w:type="dxa"/>
            <w:vAlign w:val="center"/>
          </w:tcPr>
          <w:p w14:paraId="4E7A166F" w14:textId="2CF4B3AE" w:rsidR="00167456" w:rsidRPr="0024714C" w:rsidRDefault="0024714C" w:rsidP="00B97872">
            <w:pPr>
              <w:jc w:val="center"/>
              <w:rPr>
                <w:rFonts w:eastAsia="Times New Roman"/>
                <w:sz w:val="22"/>
                <w:szCs w:val="22"/>
              </w:rPr>
            </w:pPr>
            <w:r>
              <w:rPr>
                <w:rFonts w:eastAsia="Times New Roman"/>
                <w:sz w:val="22"/>
                <w:szCs w:val="22"/>
              </w:rPr>
              <w:t>166</w:t>
            </w:r>
          </w:p>
        </w:tc>
        <w:tc>
          <w:tcPr>
            <w:tcW w:w="990" w:type="dxa"/>
            <w:vAlign w:val="center"/>
          </w:tcPr>
          <w:p w14:paraId="3CBB84E1" w14:textId="11EA591C" w:rsidR="00167456" w:rsidRPr="0024714C" w:rsidRDefault="0024714C" w:rsidP="00B97872">
            <w:pPr>
              <w:jc w:val="center"/>
              <w:rPr>
                <w:rFonts w:eastAsia="Times New Roman"/>
                <w:sz w:val="22"/>
                <w:szCs w:val="22"/>
              </w:rPr>
            </w:pPr>
            <w:r>
              <w:rPr>
                <w:rFonts w:eastAsia="Times New Roman"/>
                <w:sz w:val="22"/>
                <w:szCs w:val="22"/>
              </w:rPr>
              <w:t>200</w:t>
            </w:r>
          </w:p>
        </w:tc>
        <w:tc>
          <w:tcPr>
            <w:tcW w:w="900" w:type="dxa"/>
            <w:vAlign w:val="center"/>
          </w:tcPr>
          <w:p w14:paraId="00E57C71" w14:textId="4A7732A7" w:rsidR="00167456" w:rsidRPr="0024714C" w:rsidRDefault="0024714C" w:rsidP="00B9787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7EE3A036" w14:textId="34E8572B" w:rsidR="00167456" w:rsidRPr="0024714C" w:rsidRDefault="0024714C" w:rsidP="00B9787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7D863B6A" w14:textId="45F08D53" w:rsidR="00167456" w:rsidRPr="0024714C" w:rsidRDefault="0024714C" w:rsidP="00B9787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21A24A5F" w14:textId="7AF586BA" w:rsidR="00167456" w:rsidRPr="0024714C" w:rsidRDefault="0024714C" w:rsidP="00B97872">
            <w:pPr>
              <w:jc w:val="center"/>
              <w:rPr>
                <w:rFonts w:eastAsia="Times New Roman"/>
                <w:sz w:val="22"/>
                <w:szCs w:val="22"/>
              </w:rPr>
            </w:pPr>
            <w:r>
              <w:rPr>
                <w:rFonts w:eastAsia="Times New Roman"/>
                <w:sz w:val="22"/>
                <w:szCs w:val="22"/>
              </w:rPr>
              <w:t>6.17</w:t>
            </w:r>
          </w:p>
        </w:tc>
      </w:tr>
      <w:tr w:rsidR="00167456" w14:paraId="1C0A9D62" w14:textId="77777777" w:rsidTr="00B97872">
        <w:trPr>
          <w:jc w:val="center"/>
        </w:trPr>
        <w:tc>
          <w:tcPr>
            <w:tcW w:w="1410" w:type="dxa"/>
            <w:vMerge/>
            <w:tcBorders>
              <w:left w:val="single" w:sz="24" w:space="0" w:color="auto"/>
              <w:right w:val="single" w:sz="24" w:space="0" w:color="auto"/>
            </w:tcBorders>
            <w:vAlign w:val="center"/>
          </w:tcPr>
          <w:p w14:paraId="6272695B"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40BA2C"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0331C54" w14:textId="29393475" w:rsidR="00167456" w:rsidRPr="0024714C" w:rsidRDefault="0024714C" w:rsidP="00B97872">
            <w:pPr>
              <w:jc w:val="center"/>
              <w:rPr>
                <w:rFonts w:eastAsia="Times New Roman"/>
                <w:sz w:val="22"/>
                <w:szCs w:val="22"/>
              </w:rPr>
            </w:pPr>
            <w:r>
              <w:rPr>
                <w:rFonts w:eastAsia="Times New Roman"/>
                <w:sz w:val="22"/>
                <w:szCs w:val="22"/>
              </w:rPr>
              <w:t>-</w:t>
            </w:r>
          </w:p>
        </w:tc>
        <w:tc>
          <w:tcPr>
            <w:tcW w:w="920" w:type="dxa"/>
            <w:vAlign w:val="center"/>
          </w:tcPr>
          <w:p w14:paraId="43D27D09" w14:textId="429DF09A" w:rsidR="00167456" w:rsidRPr="0024714C" w:rsidRDefault="0024714C" w:rsidP="00B97872">
            <w:pPr>
              <w:jc w:val="center"/>
              <w:rPr>
                <w:rFonts w:eastAsia="Times New Roman"/>
                <w:sz w:val="22"/>
                <w:szCs w:val="22"/>
              </w:rPr>
            </w:pPr>
            <w:r>
              <w:rPr>
                <w:rFonts w:eastAsia="Times New Roman"/>
                <w:sz w:val="22"/>
                <w:szCs w:val="22"/>
              </w:rPr>
              <w:t>180</w:t>
            </w:r>
          </w:p>
        </w:tc>
        <w:tc>
          <w:tcPr>
            <w:tcW w:w="990" w:type="dxa"/>
            <w:vAlign w:val="center"/>
          </w:tcPr>
          <w:p w14:paraId="7D1396C9" w14:textId="66693BB2" w:rsidR="00167456" w:rsidRPr="0024714C" w:rsidRDefault="0024714C" w:rsidP="00B97872">
            <w:pPr>
              <w:jc w:val="center"/>
              <w:rPr>
                <w:rFonts w:eastAsia="Times New Roman"/>
                <w:sz w:val="22"/>
                <w:szCs w:val="22"/>
              </w:rPr>
            </w:pPr>
            <w:r>
              <w:rPr>
                <w:rFonts w:eastAsia="Times New Roman"/>
                <w:sz w:val="22"/>
                <w:szCs w:val="22"/>
              </w:rPr>
              <w:t>219</w:t>
            </w:r>
          </w:p>
        </w:tc>
        <w:tc>
          <w:tcPr>
            <w:tcW w:w="900" w:type="dxa"/>
            <w:vAlign w:val="center"/>
          </w:tcPr>
          <w:p w14:paraId="738CA769" w14:textId="7E48A483" w:rsidR="00167456" w:rsidRPr="0024714C" w:rsidRDefault="0024714C" w:rsidP="00B9787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5FF53DD" w14:textId="13FFE516" w:rsidR="00167456" w:rsidRPr="0024714C" w:rsidRDefault="0024714C" w:rsidP="00B9787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5F4134B4" w14:textId="386A87A3" w:rsidR="00167456" w:rsidRPr="0024714C" w:rsidRDefault="0024714C" w:rsidP="00B9787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638FBB20" w14:textId="4F773CA5" w:rsidR="00167456" w:rsidRPr="0024714C" w:rsidRDefault="0024714C" w:rsidP="00B97872">
            <w:pPr>
              <w:jc w:val="center"/>
              <w:rPr>
                <w:rFonts w:eastAsia="Times New Roman"/>
                <w:sz w:val="22"/>
                <w:szCs w:val="22"/>
              </w:rPr>
            </w:pPr>
            <w:r>
              <w:rPr>
                <w:rFonts w:eastAsia="Times New Roman"/>
                <w:sz w:val="22"/>
                <w:szCs w:val="22"/>
              </w:rPr>
              <w:t>8.78</w:t>
            </w:r>
          </w:p>
        </w:tc>
      </w:tr>
      <w:tr w:rsidR="00167456" w14:paraId="586D8460"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5E447B83"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0443324D"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20ED620E" w14:textId="129E2E25" w:rsidR="00167456" w:rsidRPr="0024714C" w:rsidRDefault="0024714C"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D781C3" w14:textId="40242E58" w:rsidR="00167456" w:rsidRPr="0024714C" w:rsidRDefault="0024714C"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F99E50A" w14:textId="6E24022A" w:rsidR="00167456" w:rsidRPr="0024714C" w:rsidRDefault="0024714C"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2DF48A40" w14:textId="2DCE75BE" w:rsidR="00167456" w:rsidRPr="0024714C" w:rsidRDefault="0024714C" w:rsidP="00B9787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19687605" w14:textId="5B043137" w:rsidR="00167456" w:rsidRPr="0024714C" w:rsidRDefault="0024714C"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57845D34" w14:textId="69E253ED" w:rsidR="00167456" w:rsidRPr="0024714C" w:rsidRDefault="0024714C" w:rsidP="00B9787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0BF8875C" w14:textId="4D807083" w:rsidR="00167456" w:rsidRPr="0024714C" w:rsidRDefault="0024714C" w:rsidP="00B97872">
            <w:pPr>
              <w:jc w:val="center"/>
              <w:rPr>
                <w:rFonts w:eastAsia="Times New Roman"/>
                <w:sz w:val="22"/>
                <w:szCs w:val="22"/>
              </w:rPr>
            </w:pPr>
            <w:r>
              <w:rPr>
                <w:rFonts w:eastAsia="Times New Roman"/>
                <w:sz w:val="22"/>
                <w:szCs w:val="22"/>
              </w:rPr>
              <w:t>0</w:t>
            </w:r>
          </w:p>
        </w:tc>
      </w:tr>
    </w:tbl>
    <w:bookmarkEnd w:id="199"/>
    <w:bookmarkEnd w:id="200"/>
    <w:p w14:paraId="12CBA3A4" w14:textId="77777777" w:rsidR="009F4FC5" w:rsidRDefault="00830EE5" w:rsidP="009F4FC5">
      <w:pPr>
        <w:rPr>
          <w:rFonts w:eastAsia="Times New Roman"/>
          <w:sz w:val="22"/>
          <w:szCs w:val="22"/>
        </w:rPr>
      </w:pPr>
      <w:r>
        <w:rPr>
          <w:rFonts w:eastAsia="Times New Roman"/>
          <w:sz w:val="22"/>
          <w:szCs w:val="22"/>
        </w:rPr>
        <w:t>Table 6.5: 20-25% Senescent Results</w:t>
      </w:r>
    </w:p>
    <w:p w14:paraId="548DF8E0" w14:textId="1B5D8A64" w:rsidR="00B0424D" w:rsidRDefault="009F4FC5" w:rsidP="009F4FC5">
      <w:pPr>
        <w:jc w:val="center"/>
        <w:rPr>
          <w:rFonts w:eastAsia="Times New Roman"/>
          <w:sz w:val="22"/>
          <w:szCs w:val="22"/>
        </w:rPr>
      </w:pPr>
      <w:r>
        <w:rPr>
          <w:rFonts w:eastAsia="Times New Roman"/>
          <w:noProof/>
          <w:sz w:val="22"/>
          <w:szCs w:val="22"/>
        </w:rPr>
        <w:lastRenderedPageBreak/>
        <w:drawing>
          <wp:inline distT="0" distB="0" distL="0" distR="0" wp14:anchorId="1696CDF6" wp14:editId="68DA0B5E">
            <wp:extent cx="5486400" cy="4120436"/>
            <wp:effectExtent l="0" t="0" r="0" b="0"/>
            <wp:docPr id="63" name="Picture 63" descr="Results%20Imag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s%20Images/Figure_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20436"/>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2B1F48CA">
            <wp:extent cx="5637789" cy="4225996"/>
            <wp:effectExtent l="0" t="0" r="1270" b="0"/>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9779" cy="4227488"/>
                    </a:xfrm>
                    <a:prstGeom prst="rect">
                      <a:avLst/>
                    </a:prstGeom>
                    <a:noFill/>
                    <a:ln>
                      <a:noFill/>
                    </a:ln>
                  </pic:spPr>
                </pic:pic>
              </a:graphicData>
            </a:graphic>
          </wp:inline>
        </w:drawing>
      </w:r>
    </w:p>
    <w:p w14:paraId="1C2111E2" w14:textId="1D55C39F" w:rsidR="00BA1599" w:rsidRDefault="00F54235" w:rsidP="00B0424D">
      <w:pPr>
        <w:rPr>
          <w:rFonts w:eastAsia="Times New Roman"/>
          <w:sz w:val="22"/>
          <w:szCs w:val="22"/>
        </w:rPr>
      </w:pPr>
      <w:bookmarkStart w:id="201" w:name="OLE_LINK19"/>
      <w:bookmarkStart w:id="202"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Averages for each category used. Bottom: raw values from simulations </w:t>
      </w:r>
      <w:r w:rsidR="00143408">
        <w:rPr>
          <w:rFonts w:eastAsia="Times New Roman"/>
          <w:sz w:val="22"/>
          <w:szCs w:val="22"/>
        </w:rPr>
        <w:t>run</w:t>
      </w:r>
      <w:r w:rsidR="00C76C9A">
        <w:rPr>
          <w:rFonts w:eastAsia="Times New Roman"/>
          <w:sz w:val="22"/>
          <w:szCs w:val="22"/>
        </w:rPr>
        <w:t>.</w:t>
      </w:r>
      <w:bookmarkEnd w:id="201"/>
      <w:bookmarkEnd w:id="202"/>
      <w:r w:rsidR="00DF223E">
        <w:rPr>
          <w:rFonts w:eastAsia="Times New Roman"/>
          <w:sz w:val="22"/>
          <w:szCs w:val="22"/>
        </w:rPr>
        <w:br/>
      </w:r>
      <w:r w:rsidR="00DF223E">
        <w:rPr>
          <w:rFonts w:eastAsia="Times New Roman"/>
          <w:sz w:val="22"/>
          <w:szCs w:val="22"/>
        </w:rPr>
        <w:br/>
      </w:r>
      <w:r w:rsidR="00992630">
        <w:rPr>
          <w:rFonts w:eastAsia="Times New Roman"/>
          <w:sz w:val="22"/>
          <w:szCs w:val="22"/>
        </w:rPr>
        <w:lastRenderedPageBreak/>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time taken to heal is increased 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proofErr w:type="gramStart"/>
      <w:r w:rsidR="00FF5A95">
        <w:rPr>
          <w:rFonts w:eastAsia="Times New Roman"/>
          <w:sz w:val="22"/>
          <w:szCs w:val="22"/>
        </w:rPr>
        <w:t>Thus</w:t>
      </w:r>
      <w:proofErr w:type="gramEnd"/>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01AB4BEF" w:rsidR="009619F3" w:rsidRDefault="009619F3" w:rsidP="00B0424D">
      <w:pPr>
        <w:rPr>
          <w:rFonts w:eastAsia="Times New Roman"/>
          <w:sz w:val="22"/>
          <w:szCs w:val="22"/>
        </w:rPr>
      </w:pPr>
      <w:r>
        <w:rPr>
          <w:rFonts w:eastAsia="Times New Roman"/>
          <w:sz w:val="22"/>
          <w:szCs w:val="22"/>
        </w:rPr>
        <w:t xml:space="preserve">Data from Tables 6.1-6.5 can be used to calculate the average speed of migration for each category of senescence </w:t>
      </w:r>
      <w:r w:rsidR="00605099">
        <w:rPr>
          <w:rFonts w:eastAsia="Times New Roman"/>
          <w:sz w:val="22"/>
          <w:szCs w:val="22"/>
        </w:rPr>
        <w:t>and is shown in Table 6.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w:t>
      </w:r>
      <w:proofErr w:type="gramStart"/>
      <w:r w:rsidR="003B118F">
        <w:rPr>
          <w:rFonts w:eastAsia="Times New Roman"/>
          <w:sz w:val="22"/>
          <w:szCs w:val="22"/>
        </w:rPr>
        <w:t>similar to</w:t>
      </w:r>
      <w:proofErr w:type="gramEnd"/>
      <w:r w:rsidR="003B118F">
        <w:rPr>
          <w:rFonts w:eastAsia="Times New Roman"/>
          <w:sz w:val="22"/>
          <w:szCs w:val="22"/>
        </w:rPr>
        <w:t xml:space="preserve">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3B118F" w:rsidRPr="00852627">
        <w:rPr>
          <w:rFonts w:eastAsia="Times New Roman"/>
        </w:rPr>
        <w:t>Cellular Migration and Morphology in Corneal Endothelial Wound Repair</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178A8DA" w:rsidR="009619F3" w:rsidRDefault="00B64E53" w:rsidP="00605099">
            <w:pPr>
              <w:jc w:val="center"/>
              <w:rPr>
                <w:rFonts w:eastAsia="Times New Roman"/>
                <w:sz w:val="22"/>
                <w:szCs w:val="22"/>
              </w:rPr>
            </w:pPr>
            <w:r>
              <w:rPr>
                <w:rFonts w:eastAsia="Times New Roman"/>
                <w:sz w:val="22"/>
                <w:szCs w:val="22"/>
              </w:rPr>
              <w:t>5.74</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69E2EF9D" w:rsidR="009619F3" w:rsidRDefault="00605099" w:rsidP="00B0424D">
      <w:pPr>
        <w:rPr>
          <w:rFonts w:eastAsia="Times New Roman"/>
          <w:sz w:val="22"/>
          <w:szCs w:val="22"/>
        </w:rPr>
      </w:pPr>
      <w:r>
        <w:rPr>
          <w:rFonts w:eastAsia="Times New Roman"/>
          <w:sz w:val="22"/>
          <w:szCs w:val="22"/>
        </w:rPr>
        <w:t>Table 6.6: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17DA70F0" w14:textId="10A01057" w:rsidR="00F54235" w:rsidRPr="009A569A" w:rsidRDefault="008F5BAE" w:rsidP="009F4FC5">
      <w:pPr>
        <w:jc w:val="center"/>
        <w:rPr>
          <w:rFonts w:eastAsia="Times New Roman"/>
          <w:b/>
          <w:sz w:val="22"/>
          <w:szCs w:val="22"/>
        </w:rPr>
      </w:pPr>
      <w:r>
        <w:rPr>
          <w:rFonts w:eastAsia="Times New Roman"/>
          <w:noProof/>
          <w:sz w:val="22"/>
          <w:szCs w:val="22"/>
        </w:rPr>
        <w:lastRenderedPageBreak/>
        <w:drawing>
          <wp:inline distT="0" distB="0" distL="0" distR="0" wp14:anchorId="30580E35" wp14:editId="679FA61B">
            <wp:extent cx="5723255" cy="4290060"/>
            <wp:effectExtent l="0" t="0" r="0" b="2540"/>
            <wp:docPr id="81" name="Picture 81" descr="Results%20Images/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sults%20Images/CellsInWoundWithTim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r w:rsidR="00F54235">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drawing>
                <wp:inline distT="0" distB="0" distL="0" distR="0" wp14:anchorId="73951336" wp14:editId="5BDF86A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6DBC4A65">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lastRenderedPageBreak/>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4DB310BA" w:rsidR="00BB208A" w:rsidRDefault="00841E2C" w:rsidP="002E3764">
      <w:pPr>
        <w:rPr>
          <w:rFonts w:eastAsia="Times New Roman"/>
          <w:sz w:val="22"/>
          <w:szCs w:val="22"/>
        </w:rPr>
      </w:pPr>
      <w:r>
        <w:rPr>
          <w:rFonts w:eastAsia="Times New Roman"/>
          <w:sz w:val="22"/>
          <w:szCs w:val="22"/>
        </w:rPr>
        <w:t xml:space="preserve">Table 6.6: Figures </w:t>
      </w:r>
      <w:r w:rsidR="00A1545A">
        <w:rPr>
          <w:rFonts w:eastAsia="Times New Roman"/>
          <w:sz w:val="22"/>
          <w:szCs w:val="22"/>
        </w:rPr>
        <w:t>A-E showing</w:t>
      </w:r>
      <w:r>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1E00815A" w:rsidR="00295C2F" w:rsidRDefault="004E5B30" w:rsidP="002E3764">
      <w:pPr>
        <w:rPr>
          <w:rFonts w:eastAsia="Times New Roman"/>
          <w:sz w:val="22"/>
          <w:szCs w:val="22"/>
        </w:rPr>
      </w:pPr>
      <w:r>
        <w:rPr>
          <w:rFonts w:eastAsia="Times New Roman"/>
          <w:sz w:val="22"/>
          <w:szCs w:val="22"/>
        </w:rPr>
        <w:t xml:space="preserve">Table 6.6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w:t>
      </w:r>
      <w:proofErr w:type="gramStart"/>
      <w:r w:rsidR="002435C4">
        <w:rPr>
          <w:rFonts w:eastAsia="Times New Roman"/>
          <w:sz w:val="22"/>
          <w:szCs w:val="22"/>
        </w:rPr>
        <w:t>in reality;</w:t>
      </w:r>
      <w:proofErr w:type="gramEnd"/>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73D3A4CA" w:rsidR="001F2F24" w:rsidRDefault="00295C2F" w:rsidP="002E3764">
      <w:pPr>
        <w:rPr>
          <w:rFonts w:eastAsia="Times New Roman"/>
          <w:sz w:val="22"/>
          <w:szCs w:val="22"/>
        </w:rPr>
      </w:pPr>
      <w:r>
        <w:rPr>
          <w:rFonts w:eastAsia="Times New Roman"/>
          <w:sz w:val="22"/>
          <w:szCs w:val="22"/>
        </w:rPr>
        <w:t xml:space="preserve">Following the images in Table 6.7,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lastRenderedPageBreak/>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26EBEAA2" w14:textId="77777777" w:rsidR="00204264" w:rsidRDefault="00204264" w:rsidP="002E3764">
      <w:pPr>
        <w:rPr>
          <w:rFonts w:eastAsia="Times New Roman"/>
          <w:sz w:val="22"/>
          <w:szCs w:val="22"/>
        </w:rPr>
      </w:pPr>
    </w:p>
    <w:p w14:paraId="6142DD47" w14:textId="051425F1" w:rsidR="004E5B30" w:rsidRDefault="00714D38" w:rsidP="002E3764">
      <w:pPr>
        <w:rPr>
          <w:rFonts w:eastAsia="Times New Roman"/>
          <w:sz w:val="22"/>
          <w:szCs w:val="22"/>
        </w:rPr>
      </w:pPr>
      <w:r>
        <w:rPr>
          <w:rFonts w:eastAsia="Times New Roman"/>
          <w:sz w:val="22"/>
          <w:szCs w:val="22"/>
        </w:rPr>
        <w:t>Table 6.7: Figures A-</w:t>
      </w:r>
      <w:r w:rsidR="006623DC">
        <w:rPr>
          <w:rFonts w:eastAsia="Times New Roman"/>
          <w:sz w:val="22"/>
          <w:szCs w:val="22"/>
        </w:rPr>
        <w:t>H</w:t>
      </w:r>
      <w:r>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r w:rsidR="0074215B">
        <w:rPr>
          <w:rFonts w:eastAsia="Times New Roman"/>
          <w:sz w:val="22"/>
          <w:szCs w:val="22"/>
        </w:rPr>
        <w:br/>
        <w:t>6.2</w:t>
      </w:r>
      <w:r w:rsidR="007A4F09">
        <w:rPr>
          <w:rFonts w:eastAsia="Times New Roman"/>
          <w:sz w:val="22"/>
          <w:szCs w:val="22"/>
        </w:rPr>
        <w:tab/>
        <w:t>Simulations with 1 hour time steps</w:t>
      </w:r>
    </w:p>
    <w:p w14:paraId="46CBEC28" w14:textId="77777777" w:rsidR="003C3DC4" w:rsidRDefault="003C3DC4" w:rsidP="002E3764">
      <w:pPr>
        <w:rPr>
          <w:rFonts w:eastAsia="Times New Roman"/>
          <w:sz w:val="22"/>
          <w:szCs w:val="22"/>
        </w:rPr>
      </w:pPr>
    </w:p>
    <w:p w14:paraId="6CCCE8C9" w14:textId="0C0B60DB"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p>
    <w:p w14:paraId="2B8F7286" w14:textId="77777777" w:rsidR="000B18DC" w:rsidRDefault="000B18DC" w:rsidP="002E376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D43D8D" w:rsidRPr="00940161" w14:paraId="028B90F0" w14:textId="77777777" w:rsidTr="003C6E05">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3F652A7" w14:textId="77777777" w:rsidR="00D43D8D" w:rsidRPr="00940161" w:rsidRDefault="00D43D8D" w:rsidP="00F44BA6">
            <w:pPr>
              <w:jc w:val="center"/>
              <w:rPr>
                <w:rFonts w:eastAsia="Times New Roman"/>
                <w:b/>
                <w:sz w:val="22"/>
                <w:szCs w:val="22"/>
              </w:rPr>
            </w:pPr>
            <w:bookmarkStart w:id="203" w:name="OLE_LINK17"/>
            <w:bookmarkStart w:id="204" w:name="OLE_LINK18"/>
          </w:p>
        </w:tc>
        <w:tc>
          <w:tcPr>
            <w:tcW w:w="1705" w:type="dxa"/>
            <w:gridSpan w:val="2"/>
            <w:tcBorders>
              <w:top w:val="single" w:sz="24" w:space="0" w:color="auto"/>
              <w:left w:val="single" w:sz="24" w:space="0" w:color="auto"/>
              <w:right w:val="single" w:sz="24" w:space="0" w:color="auto"/>
            </w:tcBorders>
            <w:vAlign w:val="center"/>
          </w:tcPr>
          <w:p w14:paraId="5AD5E045" w14:textId="3D8E4827" w:rsidR="00D43D8D" w:rsidRPr="00940161" w:rsidRDefault="00D43D8D"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7DE1DA13" w14:textId="77777777" w:rsidR="00D43D8D" w:rsidRPr="00940161" w:rsidRDefault="00D43D8D" w:rsidP="00F44BA6">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5C77FF57" w14:textId="77777777" w:rsidR="00D43D8D" w:rsidRPr="00940161" w:rsidRDefault="00D43D8D" w:rsidP="00F44BA6">
            <w:pPr>
              <w:jc w:val="center"/>
              <w:rPr>
                <w:rFonts w:eastAsia="Times New Roman"/>
                <w:b/>
                <w:sz w:val="22"/>
                <w:szCs w:val="22"/>
              </w:rPr>
            </w:pPr>
            <w:r w:rsidRPr="00940161">
              <w:rPr>
                <w:rFonts w:eastAsia="Times New Roman"/>
                <w:b/>
                <w:sz w:val="22"/>
                <w:szCs w:val="22"/>
              </w:rPr>
              <w:t>Standard Deviation</w:t>
            </w:r>
          </w:p>
        </w:tc>
      </w:tr>
      <w:tr w:rsidR="003C6E05" w:rsidRPr="00940161" w14:paraId="788EEC50" w14:textId="77777777" w:rsidTr="003C6E05">
        <w:trPr>
          <w:jc w:val="center"/>
        </w:trPr>
        <w:tc>
          <w:tcPr>
            <w:tcW w:w="2213" w:type="dxa"/>
            <w:gridSpan w:val="2"/>
            <w:vMerge/>
            <w:tcBorders>
              <w:left w:val="single" w:sz="24" w:space="0" w:color="auto"/>
              <w:bottom w:val="single" w:sz="24" w:space="0" w:color="auto"/>
              <w:right w:val="single" w:sz="24" w:space="0" w:color="auto"/>
            </w:tcBorders>
            <w:vAlign w:val="center"/>
          </w:tcPr>
          <w:p w14:paraId="3F4402FB" w14:textId="77777777" w:rsidR="00D43D8D" w:rsidRPr="00940161" w:rsidRDefault="00D43D8D"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2F332F14" w14:textId="77777777" w:rsidR="00D43D8D" w:rsidRPr="00940161" w:rsidRDefault="00D43D8D"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9A1DF37" w14:textId="77777777" w:rsidR="00D43D8D" w:rsidRPr="00940161" w:rsidRDefault="00D43D8D"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8543A47" w14:textId="77777777" w:rsidR="00D43D8D" w:rsidRPr="00940161" w:rsidRDefault="00D43D8D" w:rsidP="00F44BA6">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24C6A17" w14:textId="77777777" w:rsidR="00D43D8D" w:rsidRPr="00940161" w:rsidRDefault="00D43D8D" w:rsidP="00F44BA6">
            <w:pPr>
              <w:jc w:val="center"/>
              <w:rPr>
                <w:rFonts w:eastAsia="Times New Roman"/>
                <w:b/>
                <w:sz w:val="22"/>
                <w:szCs w:val="22"/>
              </w:rPr>
            </w:pPr>
          </w:p>
        </w:tc>
      </w:tr>
      <w:tr w:rsidR="003C6E05" w:rsidRPr="00940161" w14:paraId="215F6739" w14:textId="77777777" w:rsidTr="003C6E05">
        <w:trPr>
          <w:jc w:val="center"/>
        </w:trPr>
        <w:tc>
          <w:tcPr>
            <w:tcW w:w="2213" w:type="dxa"/>
            <w:gridSpan w:val="2"/>
            <w:tcBorders>
              <w:top w:val="single" w:sz="24" w:space="0" w:color="auto"/>
              <w:left w:val="single" w:sz="24" w:space="0" w:color="auto"/>
              <w:right w:val="single" w:sz="24" w:space="0" w:color="auto"/>
            </w:tcBorders>
            <w:vAlign w:val="center"/>
          </w:tcPr>
          <w:p w14:paraId="1E0CB1ED" w14:textId="77777777" w:rsidR="00D43D8D" w:rsidRPr="00940161" w:rsidRDefault="00D43D8D"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812841F" w14:textId="37995C99" w:rsidR="00D43D8D" w:rsidRPr="00940161" w:rsidRDefault="00350BE0" w:rsidP="00F44BA6">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29638DDA" w14:textId="11822556" w:rsidR="00D43D8D" w:rsidRPr="00940161" w:rsidRDefault="00350BE0" w:rsidP="00D43D8D">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66D37A" w14:textId="48DF2038" w:rsidR="00D43D8D" w:rsidRPr="00940161" w:rsidRDefault="00350BE0" w:rsidP="00D43D8D">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5FCB9D53" w14:textId="32E3E53A" w:rsidR="00D43D8D" w:rsidRPr="00940161" w:rsidRDefault="00350BE0" w:rsidP="00F44BA6">
            <w:pPr>
              <w:jc w:val="center"/>
              <w:rPr>
                <w:rFonts w:eastAsia="Times New Roman"/>
                <w:sz w:val="22"/>
                <w:szCs w:val="22"/>
              </w:rPr>
            </w:pPr>
            <w:r w:rsidRPr="00940161">
              <w:rPr>
                <w:rFonts w:eastAsia="Times New Roman"/>
                <w:sz w:val="22"/>
                <w:szCs w:val="22"/>
              </w:rPr>
              <w:t>0</w:t>
            </w:r>
          </w:p>
        </w:tc>
      </w:tr>
      <w:tr w:rsidR="003C6E05" w:rsidRPr="00940161" w14:paraId="422C530F" w14:textId="77777777" w:rsidTr="003C6E05">
        <w:trPr>
          <w:jc w:val="center"/>
        </w:trPr>
        <w:tc>
          <w:tcPr>
            <w:tcW w:w="2213" w:type="dxa"/>
            <w:gridSpan w:val="2"/>
            <w:tcBorders>
              <w:left w:val="single" w:sz="24" w:space="0" w:color="auto"/>
              <w:bottom w:val="single" w:sz="24" w:space="0" w:color="auto"/>
              <w:right w:val="single" w:sz="24" w:space="0" w:color="auto"/>
            </w:tcBorders>
            <w:vAlign w:val="center"/>
          </w:tcPr>
          <w:p w14:paraId="6407C907" w14:textId="05A5495C" w:rsidR="00D43D8D" w:rsidRPr="00940161" w:rsidRDefault="00D43D8D"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9B7EAC9" w14:textId="65396E52"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3FB6E14F" w14:textId="674A32F4"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58E6BF7A" w14:textId="7D0044B3"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274CA395" w14:textId="095DC968" w:rsidR="00D43D8D" w:rsidRPr="00940161" w:rsidRDefault="00350BE0" w:rsidP="00F44BA6">
            <w:pPr>
              <w:jc w:val="center"/>
              <w:rPr>
                <w:rFonts w:eastAsia="Times New Roman"/>
                <w:sz w:val="22"/>
                <w:szCs w:val="22"/>
              </w:rPr>
            </w:pPr>
            <w:r w:rsidRPr="00940161">
              <w:rPr>
                <w:rFonts w:eastAsia="Times New Roman"/>
                <w:sz w:val="22"/>
                <w:szCs w:val="22"/>
              </w:rPr>
              <w:t>0</w:t>
            </w:r>
          </w:p>
        </w:tc>
      </w:tr>
      <w:tr w:rsidR="000B18DC" w:rsidRPr="00940161" w14:paraId="47000416" w14:textId="77777777" w:rsidTr="003C6E05">
        <w:trPr>
          <w:jc w:val="center"/>
        </w:trPr>
        <w:tc>
          <w:tcPr>
            <w:tcW w:w="1403" w:type="dxa"/>
            <w:vMerge w:val="restart"/>
            <w:tcBorders>
              <w:top w:val="single" w:sz="24" w:space="0" w:color="auto"/>
              <w:left w:val="single" w:sz="24" w:space="0" w:color="auto"/>
              <w:right w:val="single" w:sz="24" w:space="0" w:color="auto"/>
            </w:tcBorders>
            <w:vAlign w:val="center"/>
          </w:tcPr>
          <w:p w14:paraId="397B4EAD" w14:textId="77777777" w:rsidR="000B18DC" w:rsidRPr="00940161" w:rsidRDefault="000B18DC"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4A860FB9" w14:textId="77777777" w:rsidR="000B18DC" w:rsidRPr="00940161" w:rsidRDefault="000B18DC"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41613FC" w14:textId="70D07C6F" w:rsidR="000B18DC" w:rsidRPr="00940161" w:rsidRDefault="00350BE0" w:rsidP="00F44BA6">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2E0973FA" w14:textId="173874F9" w:rsidR="000B18DC" w:rsidRPr="00940161" w:rsidRDefault="00350BE0" w:rsidP="00F44BA6">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64A4FAB6" w14:textId="3F6D1EEF" w:rsidR="000B18DC" w:rsidRPr="00940161" w:rsidRDefault="00350BE0" w:rsidP="00F44BA6">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2832FC26" w14:textId="2038D2D5" w:rsidR="000B18DC" w:rsidRPr="00940161" w:rsidRDefault="00350BE0" w:rsidP="00F44BA6">
            <w:pPr>
              <w:jc w:val="center"/>
              <w:rPr>
                <w:rFonts w:eastAsia="Times New Roman"/>
                <w:sz w:val="22"/>
                <w:szCs w:val="22"/>
              </w:rPr>
            </w:pPr>
            <w:r w:rsidRPr="00940161">
              <w:rPr>
                <w:rFonts w:eastAsia="Times New Roman"/>
                <w:sz w:val="22"/>
                <w:szCs w:val="22"/>
              </w:rPr>
              <w:t>2.82</w:t>
            </w:r>
          </w:p>
        </w:tc>
      </w:tr>
      <w:tr w:rsidR="000B18DC" w:rsidRPr="00940161" w14:paraId="060627AD" w14:textId="77777777" w:rsidTr="003C6E05">
        <w:trPr>
          <w:jc w:val="center"/>
        </w:trPr>
        <w:tc>
          <w:tcPr>
            <w:tcW w:w="1403" w:type="dxa"/>
            <w:vMerge/>
            <w:tcBorders>
              <w:left w:val="single" w:sz="24" w:space="0" w:color="auto"/>
              <w:right w:val="single" w:sz="24" w:space="0" w:color="auto"/>
            </w:tcBorders>
            <w:vAlign w:val="center"/>
          </w:tcPr>
          <w:p w14:paraId="66A9A85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ACF8F7" w14:textId="77777777" w:rsidR="000B18DC" w:rsidRPr="00940161" w:rsidRDefault="000B18DC"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27D7D4E7" w14:textId="1AC08BD5" w:rsidR="000B18DC" w:rsidRPr="00940161" w:rsidRDefault="00350BE0" w:rsidP="00F44BA6">
            <w:pPr>
              <w:jc w:val="center"/>
              <w:rPr>
                <w:rFonts w:eastAsia="Times New Roman"/>
                <w:sz w:val="22"/>
                <w:szCs w:val="22"/>
              </w:rPr>
            </w:pPr>
            <w:r w:rsidRPr="00940161">
              <w:rPr>
                <w:rFonts w:eastAsia="Times New Roman"/>
                <w:sz w:val="22"/>
                <w:szCs w:val="22"/>
              </w:rPr>
              <w:t>131</w:t>
            </w:r>
          </w:p>
        </w:tc>
        <w:tc>
          <w:tcPr>
            <w:tcW w:w="805" w:type="dxa"/>
            <w:vAlign w:val="center"/>
          </w:tcPr>
          <w:p w14:paraId="1E0F6C19" w14:textId="659671F7" w:rsidR="000B18DC" w:rsidRPr="00940161" w:rsidRDefault="00350BE0" w:rsidP="00F44BA6">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05B3920A" w14:textId="58487BD5" w:rsidR="000B18DC" w:rsidRPr="00940161" w:rsidRDefault="00350BE0" w:rsidP="00F44BA6">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4F6401B" w14:textId="7664A3D2" w:rsidR="000B18DC" w:rsidRPr="00940161" w:rsidRDefault="00350BE0" w:rsidP="00F44BA6">
            <w:pPr>
              <w:jc w:val="center"/>
              <w:rPr>
                <w:rFonts w:eastAsia="Times New Roman"/>
                <w:sz w:val="22"/>
                <w:szCs w:val="22"/>
              </w:rPr>
            </w:pPr>
            <w:r w:rsidRPr="00940161">
              <w:rPr>
                <w:rFonts w:eastAsia="Times New Roman"/>
                <w:sz w:val="22"/>
                <w:szCs w:val="22"/>
              </w:rPr>
              <w:t>0.71</w:t>
            </w:r>
          </w:p>
        </w:tc>
      </w:tr>
      <w:tr w:rsidR="000B18DC" w:rsidRPr="00940161" w14:paraId="51DFB116" w14:textId="77777777" w:rsidTr="003C6E05">
        <w:trPr>
          <w:jc w:val="center"/>
        </w:trPr>
        <w:tc>
          <w:tcPr>
            <w:tcW w:w="1403" w:type="dxa"/>
            <w:vMerge/>
            <w:tcBorders>
              <w:left w:val="single" w:sz="24" w:space="0" w:color="auto"/>
              <w:right w:val="single" w:sz="24" w:space="0" w:color="auto"/>
            </w:tcBorders>
            <w:vAlign w:val="center"/>
          </w:tcPr>
          <w:p w14:paraId="352CBF7C"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0BAD543" w14:textId="77777777" w:rsidR="000B18DC" w:rsidRPr="00940161" w:rsidRDefault="000B18DC"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6A941D51" w14:textId="67C11CA7" w:rsidR="000B18DC" w:rsidRPr="00940161" w:rsidRDefault="00350BE0" w:rsidP="00F44BA6">
            <w:pPr>
              <w:jc w:val="center"/>
              <w:rPr>
                <w:rFonts w:eastAsia="Times New Roman"/>
                <w:sz w:val="22"/>
                <w:szCs w:val="22"/>
              </w:rPr>
            </w:pPr>
            <w:r w:rsidRPr="00940161">
              <w:rPr>
                <w:rFonts w:eastAsia="Times New Roman"/>
                <w:sz w:val="22"/>
                <w:szCs w:val="22"/>
              </w:rPr>
              <w:t>153</w:t>
            </w:r>
          </w:p>
        </w:tc>
        <w:tc>
          <w:tcPr>
            <w:tcW w:w="805" w:type="dxa"/>
            <w:vAlign w:val="center"/>
          </w:tcPr>
          <w:p w14:paraId="4F358C2F" w14:textId="579F06F7" w:rsidR="000B18DC" w:rsidRPr="00940161" w:rsidRDefault="00350BE0" w:rsidP="00F44BA6">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A2EBE5E" w14:textId="6FC37F61" w:rsidR="000B18DC" w:rsidRPr="00940161" w:rsidRDefault="00350BE0" w:rsidP="00D43D8D">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E49D791" w14:textId="0DEDAB39" w:rsidR="000B18DC" w:rsidRPr="00940161" w:rsidRDefault="00350BE0" w:rsidP="00F44BA6">
            <w:pPr>
              <w:jc w:val="center"/>
              <w:rPr>
                <w:rFonts w:eastAsia="Times New Roman"/>
                <w:sz w:val="22"/>
                <w:szCs w:val="22"/>
              </w:rPr>
            </w:pPr>
            <w:r w:rsidRPr="00940161">
              <w:rPr>
                <w:rFonts w:eastAsia="Times New Roman"/>
                <w:sz w:val="22"/>
                <w:szCs w:val="22"/>
              </w:rPr>
              <w:t>2.12</w:t>
            </w:r>
          </w:p>
        </w:tc>
      </w:tr>
      <w:tr w:rsidR="000B18DC" w:rsidRPr="00940161" w14:paraId="0E92E11C" w14:textId="77777777" w:rsidTr="003C6E05">
        <w:trPr>
          <w:jc w:val="center"/>
        </w:trPr>
        <w:tc>
          <w:tcPr>
            <w:tcW w:w="1403" w:type="dxa"/>
            <w:vMerge/>
            <w:tcBorders>
              <w:left w:val="single" w:sz="24" w:space="0" w:color="auto"/>
              <w:right w:val="single" w:sz="24" w:space="0" w:color="auto"/>
            </w:tcBorders>
            <w:vAlign w:val="center"/>
          </w:tcPr>
          <w:p w14:paraId="0D9989E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64C7F38" w14:textId="77777777" w:rsidR="000B18DC" w:rsidRPr="00940161" w:rsidRDefault="000B18DC"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FB95D70" w14:textId="6A27F34A" w:rsidR="000B18DC" w:rsidRPr="00940161" w:rsidRDefault="00350BE0" w:rsidP="00F44BA6">
            <w:pPr>
              <w:jc w:val="center"/>
              <w:rPr>
                <w:rFonts w:eastAsia="Times New Roman"/>
                <w:sz w:val="22"/>
                <w:szCs w:val="22"/>
              </w:rPr>
            </w:pPr>
            <w:r w:rsidRPr="00940161">
              <w:rPr>
                <w:rFonts w:eastAsia="Times New Roman"/>
                <w:sz w:val="22"/>
                <w:szCs w:val="22"/>
              </w:rPr>
              <w:t>172</w:t>
            </w:r>
          </w:p>
        </w:tc>
        <w:tc>
          <w:tcPr>
            <w:tcW w:w="805" w:type="dxa"/>
            <w:vAlign w:val="center"/>
          </w:tcPr>
          <w:p w14:paraId="15426037" w14:textId="0ADB23B3" w:rsidR="000B18DC" w:rsidRPr="00940161" w:rsidRDefault="00350BE0" w:rsidP="00F44BA6">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28526032" w14:textId="1D7B1EF9" w:rsidR="000B18DC" w:rsidRPr="00940161" w:rsidRDefault="00350BE0" w:rsidP="00F44BA6">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7B412E1C" w14:textId="696E37ED" w:rsidR="000B18DC" w:rsidRPr="00940161" w:rsidRDefault="00350BE0" w:rsidP="00F44BA6">
            <w:pPr>
              <w:jc w:val="center"/>
              <w:rPr>
                <w:rFonts w:eastAsia="Times New Roman"/>
                <w:sz w:val="22"/>
                <w:szCs w:val="22"/>
              </w:rPr>
            </w:pPr>
            <w:r w:rsidRPr="00940161">
              <w:rPr>
                <w:rFonts w:eastAsia="Times New Roman"/>
                <w:sz w:val="22"/>
                <w:szCs w:val="22"/>
              </w:rPr>
              <w:t>1.41</w:t>
            </w:r>
          </w:p>
        </w:tc>
      </w:tr>
      <w:tr w:rsidR="000B18DC" w:rsidRPr="00940161" w14:paraId="4FBA9991" w14:textId="77777777" w:rsidTr="003C6E05">
        <w:trPr>
          <w:jc w:val="center"/>
        </w:trPr>
        <w:tc>
          <w:tcPr>
            <w:tcW w:w="1403" w:type="dxa"/>
            <w:vMerge/>
            <w:tcBorders>
              <w:left w:val="single" w:sz="24" w:space="0" w:color="auto"/>
              <w:right w:val="single" w:sz="24" w:space="0" w:color="auto"/>
            </w:tcBorders>
            <w:vAlign w:val="center"/>
          </w:tcPr>
          <w:p w14:paraId="33D2A93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3B38099" w14:textId="77777777" w:rsidR="000B18DC" w:rsidRPr="00940161" w:rsidRDefault="000B18DC"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8593598" w14:textId="2658C5AA" w:rsidR="000B18DC" w:rsidRPr="00940161" w:rsidRDefault="00350BE0" w:rsidP="00F44BA6">
            <w:pPr>
              <w:jc w:val="center"/>
              <w:rPr>
                <w:rFonts w:eastAsia="Times New Roman"/>
                <w:sz w:val="22"/>
                <w:szCs w:val="22"/>
              </w:rPr>
            </w:pPr>
            <w:r w:rsidRPr="00940161">
              <w:rPr>
                <w:rFonts w:eastAsia="Times New Roman"/>
                <w:sz w:val="22"/>
                <w:szCs w:val="22"/>
              </w:rPr>
              <w:t>194</w:t>
            </w:r>
          </w:p>
        </w:tc>
        <w:tc>
          <w:tcPr>
            <w:tcW w:w="805" w:type="dxa"/>
            <w:vAlign w:val="center"/>
          </w:tcPr>
          <w:p w14:paraId="6169AAAF" w14:textId="446B1C3D" w:rsidR="000B18DC" w:rsidRPr="00940161" w:rsidRDefault="00350BE0" w:rsidP="00F44BA6">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0CC3041" w14:textId="3FD98416" w:rsidR="000B18DC" w:rsidRPr="00940161" w:rsidRDefault="00350BE0" w:rsidP="00F44BA6">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44641D08" w14:textId="5221D1E2" w:rsidR="000B18DC" w:rsidRPr="00940161" w:rsidRDefault="00350BE0" w:rsidP="00F44BA6">
            <w:pPr>
              <w:jc w:val="center"/>
              <w:rPr>
                <w:rFonts w:eastAsia="Times New Roman"/>
                <w:sz w:val="22"/>
                <w:szCs w:val="22"/>
              </w:rPr>
            </w:pPr>
            <w:r w:rsidRPr="00940161">
              <w:rPr>
                <w:rFonts w:eastAsia="Times New Roman"/>
                <w:sz w:val="22"/>
                <w:szCs w:val="22"/>
              </w:rPr>
              <w:t>3.54</w:t>
            </w:r>
          </w:p>
        </w:tc>
      </w:tr>
      <w:tr w:rsidR="000B18DC" w:rsidRPr="00940161" w14:paraId="6DF1BE7D" w14:textId="77777777" w:rsidTr="003C6E05">
        <w:trPr>
          <w:jc w:val="center"/>
        </w:trPr>
        <w:tc>
          <w:tcPr>
            <w:tcW w:w="1403" w:type="dxa"/>
            <w:vMerge/>
            <w:tcBorders>
              <w:left w:val="single" w:sz="24" w:space="0" w:color="auto"/>
              <w:right w:val="single" w:sz="24" w:space="0" w:color="auto"/>
            </w:tcBorders>
            <w:vAlign w:val="center"/>
          </w:tcPr>
          <w:p w14:paraId="44A22B77"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C6A3B44" w14:textId="77777777" w:rsidR="000B18DC" w:rsidRPr="00940161" w:rsidRDefault="000B18DC"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32705AAC" w14:textId="38366E6A" w:rsidR="000B18DC" w:rsidRPr="00940161" w:rsidRDefault="00350BE0" w:rsidP="00F44BA6">
            <w:pPr>
              <w:jc w:val="center"/>
              <w:rPr>
                <w:rFonts w:eastAsia="Times New Roman"/>
                <w:sz w:val="22"/>
                <w:szCs w:val="22"/>
              </w:rPr>
            </w:pPr>
            <w:r w:rsidRPr="00940161">
              <w:rPr>
                <w:rFonts w:eastAsia="Times New Roman"/>
                <w:sz w:val="22"/>
                <w:szCs w:val="22"/>
              </w:rPr>
              <w:t>209</w:t>
            </w:r>
          </w:p>
        </w:tc>
        <w:tc>
          <w:tcPr>
            <w:tcW w:w="805" w:type="dxa"/>
            <w:vAlign w:val="center"/>
          </w:tcPr>
          <w:p w14:paraId="1B535074" w14:textId="296DB903" w:rsidR="000B18DC" w:rsidRPr="00940161" w:rsidRDefault="00350BE0" w:rsidP="00F44BA6">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0BA4E13D" w14:textId="5AA51E8F" w:rsidR="000B18DC" w:rsidRPr="00940161" w:rsidRDefault="00350BE0" w:rsidP="00F44BA6">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4F61972F" w14:textId="59C7E553" w:rsidR="000B18DC" w:rsidRPr="00940161" w:rsidRDefault="00350BE0" w:rsidP="00F44BA6">
            <w:pPr>
              <w:jc w:val="center"/>
              <w:rPr>
                <w:rFonts w:eastAsia="Times New Roman"/>
                <w:sz w:val="22"/>
                <w:szCs w:val="22"/>
              </w:rPr>
            </w:pPr>
            <w:r w:rsidRPr="00940161">
              <w:rPr>
                <w:rFonts w:eastAsia="Times New Roman"/>
                <w:sz w:val="22"/>
                <w:szCs w:val="22"/>
              </w:rPr>
              <w:t>4.60</w:t>
            </w:r>
          </w:p>
        </w:tc>
      </w:tr>
      <w:tr w:rsidR="000B18DC" w:rsidRPr="00940161" w14:paraId="2823EEF0" w14:textId="77777777" w:rsidTr="003C6E05">
        <w:trPr>
          <w:jc w:val="center"/>
        </w:trPr>
        <w:tc>
          <w:tcPr>
            <w:tcW w:w="1403" w:type="dxa"/>
            <w:vMerge/>
            <w:tcBorders>
              <w:left w:val="single" w:sz="24" w:space="0" w:color="auto"/>
              <w:right w:val="single" w:sz="24" w:space="0" w:color="auto"/>
            </w:tcBorders>
            <w:vAlign w:val="center"/>
          </w:tcPr>
          <w:p w14:paraId="6E25A822"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B021C1" w14:textId="77777777" w:rsidR="000B18DC" w:rsidRPr="00940161" w:rsidRDefault="000B18DC"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10BB744" w14:textId="6FD4ABA7" w:rsidR="000B18DC" w:rsidRPr="00940161" w:rsidRDefault="00350BE0" w:rsidP="00F44BA6">
            <w:pPr>
              <w:jc w:val="center"/>
              <w:rPr>
                <w:rFonts w:eastAsia="Times New Roman"/>
                <w:sz w:val="22"/>
                <w:szCs w:val="22"/>
              </w:rPr>
            </w:pPr>
            <w:r w:rsidRPr="00940161">
              <w:rPr>
                <w:rFonts w:eastAsia="Times New Roman"/>
                <w:sz w:val="22"/>
                <w:szCs w:val="22"/>
              </w:rPr>
              <w:t>222</w:t>
            </w:r>
          </w:p>
        </w:tc>
        <w:tc>
          <w:tcPr>
            <w:tcW w:w="805" w:type="dxa"/>
            <w:vAlign w:val="center"/>
          </w:tcPr>
          <w:p w14:paraId="7982707C" w14:textId="17FC3155" w:rsidR="000B18DC" w:rsidRPr="00940161" w:rsidRDefault="00350BE0" w:rsidP="00F44BA6">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7E384561" w14:textId="22D0D627" w:rsidR="000B18DC" w:rsidRPr="00940161" w:rsidRDefault="00350BE0" w:rsidP="00350BE0">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4FCA8A2E" w14:textId="11D3896A" w:rsidR="000B18DC" w:rsidRPr="00940161" w:rsidRDefault="00350BE0" w:rsidP="00F44BA6">
            <w:pPr>
              <w:jc w:val="center"/>
              <w:rPr>
                <w:rFonts w:eastAsia="Times New Roman"/>
                <w:sz w:val="22"/>
                <w:szCs w:val="22"/>
              </w:rPr>
            </w:pPr>
            <w:r w:rsidRPr="00940161">
              <w:rPr>
                <w:rFonts w:eastAsia="Times New Roman"/>
                <w:sz w:val="22"/>
                <w:szCs w:val="22"/>
              </w:rPr>
              <w:t>1.77</w:t>
            </w:r>
          </w:p>
        </w:tc>
      </w:tr>
      <w:tr w:rsidR="000B18DC" w:rsidRPr="00940161" w14:paraId="66BAFCD9" w14:textId="77777777" w:rsidTr="003C6E05">
        <w:trPr>
          <w:jc w:val="center"/>
        </w:trPr>
        <w:tc>
          <w:tcPr>
            <w:tcW w:w="1403" w:type="dxa"/>
            <w:vMerge/>
            <w:tcBorders>
              <w:left w:val="single" w:sz="24" w:space="0" w:color="auto"/>
              <w:right w:val="single" w:sz="24" w:space="0" w:color="auto"/>
            </w:tcBorders>
            <w:vAlign w:val="center"/>
          </w:tcPr>
          <w:p w14:paraId="05923A11"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5CA5F96" w14:textId="77777777" w:rsidR="000B18DC" w:rsidRPr="00940161" w:rsidRDefault="000B18DC"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FC1ED49" w14:textId="4CCA1B28" w:rsidR="000B18DC" w:rsidRPr="00940161" w:rsidRDefault="00350BE0" w:rsidP="00F44BA6">
            <w:pPr>
              <w:jc w:val="center"/>
              <w:rPr>
                <w:rFonts w:eastAsia="Times New Roman"/>
                <w:sz w:val="22"/>
                <w:szCs w:val="22"/>
              </w:rPr>
            </w:pPr>
            <w:r w:rsidRPr="00940161">
              <w:rPr>
                <w:rFonts w:eastAsia="Times New Roman"/>
                <w:sz w:val="22"/>
                <w:szCs w:val="22"/>
              </w:rPr>
              <w:t>240</w:t>
            </w:r>
          </w:p>
        </w:tc>
        <w:tc>
          <w:tcPr>
            <w:tcW w:w="805" w:type="dxa"/>
            <w:vAlign w:val="center"/>
          </w:tcPr>
          <w:p w14:paraId="5DB8E3A8" w14:textId="40FD4B4B" w:rsidR="000B18DC" w:rsidRPr="00940161" w:rsidRDefault="00350BE0" w:rsidP="00F44BA6">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5BC34E48" w14:textId="3BE40904" w:rsidR="000B18DC" w:rsidRPr="00940161" w:rsidRDefault="00350BE0" w:rsidP="00F44BA6">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6E9F0CCD" w14:textId="2CFAF8D7" w:rsidR="000B18DC" w:rsidRPr="00940161" w:rsidRDefault="00350BE0" w:rsidP="00F44BA6">
            <w:pPr>
              <w:jc w:val="center"/>
              <w:rPr>
                <w:rFonts w:eastAsia="Times New Roman"/>
                <w:sz w:val="22"/>
                <w:szCs w:val="22"/>
              </w:rPr>
            </w:pPr>
            <w:r w:rsidRPr="00940161">
              <w:rPr>
                <w:rFonts w:eastAsia="Times New Roman"/>
                <w:sz w:val="22"/>
                <w:szCs w:val="22"/>
              </w:rPr>
              <w:t>1.77</w:t>
            </w:r>
          </w:p>
        </w:tc>
      </w:tr>
      <w:tr w:rsidR="000B18DC" w:rsidRPr="00940161" w14:paraId="41DDDCC8" w14:textId="77777777" w:rsidTr="003C6E05">
        <w:trPr>
          <w:jc w:val="center"/>
        </w:trPr>
        <w:tc>
          <w:tcPr>
            <w:tcW w:w="1403" w:type="dxa"/>
            <w:vMerge/>
            <w:tcBorders>
              <w:left w:val="single" w:sz="24" w:space="0" w:color="auto"/>
              <w:right w:val="single" w:sz="24" w:space="0" w:color="auto"/>
            </w:tcBorders>
            <w:vAlign w:val="center"/>
          </w:tcPr>
          <w:p w14:paraId="2E82EBB9"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F99D858" w14:textId="77777777" w:rsidR="000B18DC" w:rsidRPr="00940161" w:rsidRDefault="000B18DC"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7C0D9463" w14:textId="7FD58564" w:rsidR="000B18DC" w:rsidRPr="00940161" w:rsidRDefault="00350BE0" w:rsidP="00F44BA6">
            <w:pPr>
              <w:jc w:val="center"/>
              <w:rPr>
                <w:rFonts w:eastAsia="Times New Roman"/>
                <w:sz w:val="22"/>
                <w:szCs w:val="22"/>
              </w:rPr>
            </w:pPr>
            <w:r w:rsidRPr="00940161">
              <w:rPr>
                <w:rFonts w:eastAsia="Times New Roman"/>
                <w:sz w:val="22"/>
                <w:szCs w:val="22"/>
              </w:rPr>
              <w:t>261</w:t>
            </w:r>
          </w:p>
        </w:tc>
        <w:tc>
          <w:tcPr>
            <w:tcW w:w="805" w:type="dxa"/>
            <w:vAlign w:val="center"/>
          </w:tcPr>
          <w:p w14:paraId="300293E0" w14:textId="1E0F3BA7" w:rsidR="000B18DC" w:rsidRPr="00940161" w:rsidRDefault="00350BE0" w:rsidP="00F44BA6">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17E6DDC1" w14:textId="4879895A" w:rsidR="000B18DC" w:rsidRPr="00940161" w:rsidRDefault="00350BE0" w:rsidP="00F44BA6">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ED5F9D3" w14:textId="57E1980E" w:rsidR="000B18DC" w:rsidRPr="00940161" w:rsidRDefault="00350BE0" w:rsidP="00F44BA6">
            <w:pPr>
              <w:jc w:val="center"/>
              <w:rPr>
                <w:rFonts w:eastAsia="Times New Roman"/>
                <w:sz w:val="22"/>
                <w:szCs w:val="22"/>
              </w:rPr>
            </w:pPr>
            <w:r w:rsidRPr="00940161">
              <w:rPr>
                <w:rFonts w:eastAsia="Times New Roman"/>
                <w:sz w:val="22"/>
                <w:szCs w:val="22"/>
              </w:rPr>
              <w:t>3.18</w:t>
            </w:r>
          </w:p>
        </w:tc>
      </w:tr>
      <w:tr w:rsidR="000B18DC" w:rsidRPr="00940161" w14:paraId="12C53D99" w14:textId="77777777" w:rsidTr="003C6E05">
        <w:trPr>
          <w:jc w:val="center"/>
        </w:trPr>
        <w:tc>
          <w:tcPr>
            <w:tcW w:w="1403" w:type="dxa"/>
            <w:vMerge/>
            <w:tcBorders>
              <w:left w:val="single" w:sz="24" w:space="0" w:color="auto"/>
              <w:right w:val="single" w:sz="24" w:space="0" w:color="auto"/>
            </w:tcBorders>
            <w:vAlign w:val="center"/>
          </w:tcPr>
          <w:p w14:paraId="2F1EC47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6458DB" w14:textId="3221BD9A" w:rsidR="000B18DC" w:rsidRPr="00940161" w:rsidRDefault="000B18DC"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6B1AFEA" w14:textId="30106B8B" w:rsidR="000B18DC" w:rsidRPr="00940161" w:rsidRDefault="00350BE0" w:rsidP="00F44BA6">
            <w:pPr>
              <w:jc w:val="center"/>
              <w:rPr>
                <w:rFonts w:eastAsia="Times New Roman"/>
                <w:sz w:val="22"/>
                <w:szCs w:val="22"/>
              </w:rPr>
            </w:pPr>
            <w:r w:rsidRPr="00940161">
              <w:rPr>
                <w:rFonts w:eastAsia="Times New Roman"/>
                <w:sz w:val="22"/>
                <w:szCs w:val="22"/>
              </w:rPr>
              <w:t>260</w:t>
            </w:r>
          </w:p>
        </w:tc>
        <w:tc>
          <w:tcPr>
            <w:tcW w:w="805" w:type="dxa"/>
            <w:vAlign w:val="center"/>
          </w:tcPr>
          <w:p w14:paraId="69B65C20" w14:textId="7DE9A1A2" w:rsidR="000B18DC" w:rsidRPr="00940161" w:rsidRDefault="00350BE0" w:rsidP="00F44BA6">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13F939B4" w14:textId="1361264D" w:rsidR="000B18DC" w:rsidRPr="00940161" w:rsidRDefault="00350BE0" w:rsidP="00F44BA6">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B276E74" w14:textId="2B420ADD" w:rsidR="000B18DC" w:rsidRPr="00940161" w:rsidRDefault="00350BE0" w:rsidP="00F44BA6">
            <w:pPr>
              <w:jc w:val="center"/>
              <w:rPr>
                <w:rFonts w:eastAsia="Times New Roman"/>
                <w:sz w:val="22"/>
                <w:szCs w:val="22"/>
              </w:rPr>
            </w:pPr>
            <w:r w:rsidRPr="00940161">
              <w:rPr>
                <w:rFonts w:eastAsia="Times New Roman"/>
                <w:sz w:val="22"/>
                <w:szCs w:val="22"/>
              </w:rPr>
              <w:t>3.54</w:t>
            </w:r>
          </w:p>
        </w:tc>
      </w:tr>
      <w:tr w:rsidR="000B18DC" w:rsidRPr="00940161" w14:paraId="7AE08604" w14:textId="77777777" w:rsidTr="003C6E05">
        <w:trPr>
          <w:jc w:val="center"/>
        </w:trPr>
        <w:tc>
          <w:tcPr>
            <w:tcW w:w="1403" w:type="dxa"/>
            <w:vMerge/>
            <w:tcBorders>
              <w:left w:val="single" w:sz="24" w:space="0" w:color="auto"/>
              <w:right w:val="single" w:sz="24" w:space="0" w:color="auto"/>
            </w:tcBorders>
            <w:vAlign w:val="center"/>
          </w:tcPr>
          <w:p w14:paraId="2FE269C1"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FFEA0E" w14:textId="53738E64" w:rsidR="000B18DC" w:rsidRPr="00940161" w:rsidRDefault="000B18DC"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3C2E5DD" w14:textId="356763F3" w:rsidR="000B18DC" w:rsidRPr="00940161" w:rsidRDefault="00350BE0" w:rsidP="00F44BA6">
            <w:pPr>
              <w:jc w:val="center"/>
              <w:rPr>
                <w:rFonts w:eastAsia="Times New Roman"/>
                <w:sz w:val="22"/>
                <w:szCs w:val="22"/>
              </w:rPr>
            </w:pPr>
            <w:r w:rsidRPr="00940161">
              <w:rPr>
                <w:rFonts w:eastAsia="Times New Roman"/>
                <w:sz w:val="22"/>
                <w:szCs w:val="22"/>
              </w:rPr>
              <w:t>282</w:t>
            </w:r>
          </w:p>
        </w:tc>
        <w:tc>
          <w:tcPr>
            <w:tcW w:w="805" w:type="dxa"/>
            <w:vAlign w:val="center"/>
          </w:tcPr>
          <w:p w14:paraId="26F933C4" w14:textId="18E8D2C2" w:rsidR="000B18DC" w:rsidRPr="00940161" w:rsidRDefault="00350BE0" w:rsidP="00F44BA6">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4143AFEF" w14:textId="110701A3" w:rsidR="000B18DC" w:rsidRPr="00940161" w:rsidRDefault="00350BE0" w:rsidP="00F44BA6">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5CC13379" w14:textId="766205BA" w:rsidR="000B18DC" w:rsidRPr="00940161" w:rsidRDefault="00350BE0" w:rsidP="00F44BA6">
            <w:pPr>
              <w:jc w:val="center"/>
              <w:rPr>
                <w:rFonts w:eastAsia="Times New Roman"/>
                <w:sz w:val="22"/>
                <w:szCs w:val="22"/>
              </w:rPr>
            </w:pPr>
            <w:r w:rsidRPr="00940161">
              <w:rPr>
                <w:rFonts w:eastAsia="Times New Roman"/>
                <w:sz w:val="22"/>
                <w:szCs w:val="22"/>
              </w:rPr>
              <w:t>6.01</w:t>
            </w:r>
          </w:p>
        </w:tc>
      </w:tr>
      <w:tr w:rsidR="000B18DC" w:rsidRPr="00940161" w14:paraId="14F703CF" w14:textId="77777777" w:rsidTr="003C6E05">
        <w:trPr>
          <w:jc w:val="center"/>
        </w:trPr>
        <w:tc>
          <w:tcPr>
            <w:tcW w:w="1403" w:type="dxa"/>
            <w:vMerge/>
            <w:tcBorders>
              <w:left w:val="single" w:sz="24" w:space="0" w:color="auto"/>
              <w:right w:val="single" w:sz="24" w:space="0" w:color="auto"/>
            </w:tcBorders>
            <w:vAlign w:val="center"/>
          </w:tcPr>
          <w:p w14:paraId="51B818F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3AB8E" w14:textId="132A7D2E" w:rsidR="000B18DC" w:rsidRPr="00940161" w:rsidRDefault="000B18DC"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07F933EA" w14:textId="621EDB89" w:rsidR="000B18DC" w:rsidRPr="00940161" w:rsidRDefault="00350BE0" w:rsidP="00F44BA6">
            <w:pPr>
              <w:jc w:val="center"/>
              <w:rPr>
                <w:rFonts w:eastAsia="Times New Roman"/>
                <w:sz w:val="22"/>
                <w:szCs w:val="22"/>
              </w:rPr>
            </w:pPr>
            <w:r w:rsidRPr="00940161">
              <w:rPr>
                <w:rFonts w:eastAsia="Times New Roman"/>
                <w:sz w:val="22"/>
                <w:szCs w:val="22"/>
              </w:rPr>
              <w:t>286</w:t>
            </w:r>
          </w:p>
        </w:tc>
        <w:tc>
          <w:tcPr>
            <w:tcW w:w="805" w:type="dxa"/>
            <w:vAlign w:val="center"/>
          </w:tcPr>
          <w:p w14:paraId="7E495CDD" w14:textId="4ABA0776" w:rsidR="000B18DC" w:rsidRPr="00940161" w:rsidRDefault="00350BE0" w:rsidP="00F44BA6">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5F7C87B7" w14:textId="3C889968" w:rsidR="000B18DC" w:rsidRPr="00940161" w:rsidRDefault="00350BE0" w:rsidP="00F44BA6">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476F5404" w14:textId="10AA2E50" w:rsidR="000B18DC" w:rsidRPr="00940161" w:rsidRDefault="00350BE0" w:rsidP="00F44BA6">
            <w:pPr>
              <w:jc w:val="center"/>
              <w:rPr>
                <w:rFonts w:eastAsia="Times New Roman"/>
                <w:sz w:val="22"/>
                <w:szCs w:val="22"/>
              </w:rPr>
            </w:pPr>
            <w:r w:rsidRPr="00940161">
              <w:rPr>
                <w:rFonts w:eastAsia="Times New Roman"/>
                <w:sz w:val="22"/>
                <w:szCs w:val="22"/>
              </w:rPr>
              <w:t>7.07</w:t>
            </w:r>
          </w:p>
        </w:tc>
      </w:tr>
      <w:tr w:rsidR="000B18DC" w:rsidRPr="00940161" w14:paraId="39922E0F" w14:textId="77777777" w:rsidTr="003C6E05">
        <w:trPr>
          <w:jc w:val="center"/>
        </w:trPr>
        <w:tc>
          <w:tcPr>
            <w:tcW w:w="1403" w:type="dxa"/>
            <w:vMerge/>
            <w:tcBorders>
              <w:left w:val="single" w:sz="24" w:space="0" w:color="auto"/>
              <w:right w:val="single" w:sz="24" w:space="0" w:color="auto"/>
            </w:tcBorders>
            <w:vAlign w:val="center"/>
          </w:tcPr>
          <w:p w14:paraId="262055A0"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1819FD6" w14:textId="601101EF" w:rsidR="000B18DC" w:rsidRPr="00940161" w:rsidRDefault="000B18DC"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24DD9DE0" w14:textId="3D0B23B6" w:rsidR="000B18DC" w:rsidRPr="00940161" w:rsidRDefault="00350BE0" w:rsidP="00F44BA6">
            <w:pPr>
              <w:jc w:val="center"/>
              <w:rPr>
                <w:rFonts w:eastAsia="Times New Roman"/>
                <w:sz w:val="22"/>
                <w:szCs w:val="22"/>
              </w:rPr>
            </w:pPr>
            <w:r w:rsidRPr="00940161">
              <w:rPr>
                <w:rFonts w:eastAsia="Times New Roman"/>
                <w:sz w:val="22"/>
                <w:szCs w:val="22"/>
              </w:rPr>
              <w:t>286</w:t>
            </w:r>
          </w:p>
        </w:tc>
        <w:tc>
          <w:tcPr>
            <w:tcW w:w="805" w:type="dxa"/>
            <w:vAlign w:val="center"/>
          </w:tcPr>
          <w:p w14:paraId="64FE58A3" w14:textId="366E1CCF" w:rsidR="000B18DC" w:rsidRPr="00940161" w:rsidRDefault="00350BE0" w:rsidP="00F44BA6">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0C9B633F" w14:textId="7521F025" w:rsidR="000B18DC" w:rsidRPr="00940161" w:rsidRDefault="00350BE0" w:rsidP="00F44BA6">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03B2F4B" w14:textId="21B66E13" w:rsidR="00350BE0" w:rsidRPr="00940161" w:rsidRDefault="00350BE0" w:rsidP="00350BE0">
            <w:pPr>
              <w:jc w:val="center"/>
              <w:rPr>
                <w:rFonts w:eastAsia="Times New Roman"/>
                <w:sz w:val="22"/>
                <w:szCs w:val="22"/>
              </w:rPr>
            </w:pPr>
            <w:r w:rsidRPr="00940161">
              <w:rPr>
                <w:rFonts w:eastAsia="Times New Roman"/>
                <w:sz w:val="22"/>
                <w:szCs w:val="22"/>
              </w:rPr>
              <w:t>4.95</w:t>
            </w:r>
          </w:p>
        </w:tc>
      </w:tr>
      <w:tr w:rsidR="000B18DC" w:rsidRPr="00940161" w14:paraId="0A896D27" w14:textId="77777777" w:rsidTr="003C6E05">
        <w:trPr>
          <w:jc w:val="center"/>
        </w:trPr>
        <w:tc>
          <w:tcPr>
            <w:tcW w:w="1403" w:type="dxa"/>
            <w:vMerge/>
            <w:tcBorders>
              <w:left w:val="single" w:sz="24" w:space="0" w:color="auto"/>
              <w:right w:val="single" w:sz="24" w:space="0" w:color="auto"/>
            </w:tcBorders>
            <w:vAlign w:val="center"/>
          </w:tcPr>
          <w:p w14:paraId="4C67EC6C" w14:textId="4CEFAC6B"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9E5C23A" w14:textId="07841ED2" w:rsidR="000B18DC" w:rsidRPr="00940161" w:rsidRDefault="000B18DC"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59007E" w14:textId="6F65DAED"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805" w:type="dxa"/>
            <w:vAlign w:val="center"/>
          </w:tcPr>
          <w:p w14:paraId="077497F3" w14:textId="3498F2B8" w:rsidR="000B18DC" w:rsidRPr="00940161" w:rsidRDefault="00350BE0" w:rsidP="00F44BA6">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1EF60545" w14:textId="62E2E2E3" w:rsidR="000B18DC" w:rsidRPr="00940161" w:rsidRDefault="00350BE0" w:rsidP="00F44BA6">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5F34E030" w14:textId="0F22394E" w:rsidR="000B18DC" w:rsidRPr="00940161" w:rsidRDefault="00350BE0" w:rsidP="00F44BA6">
            <w:pPr>
              <w:jc w:val="center"/>
              <w:rPr>
                <w:rFonts w:eastAsia="Times New Roman"/>
                <w:sz w:val="22"/>
                <w:szCs w:val="22"/>
              </w:rPr>
            </w:pPr>
            <w:r w:rsidRPr="00940161">
              <w:rPr>
                <w:rFonts w:eastAsia="Times New Roman"/>
                <w:sz w:val="22"/>
                <w:szCs w:val="22"/>
              </w:rPr>
              <w:t>1.06</w:t>
            </w:r>
          </w:p>
        </w:tc>
      </w:tr>
      <w:tr w:rsidR="000B18DC" w:rsidRPr="00940161" w14:paraId="3F78E1A5" w14:textId="77777777" w:rsidTr="003C6E05">
        <w:trPr>
          <w:jc w:val="center"/>
        </w:trPr>
        <w:tc>
          <w:tcPr>
            <w:tcW w:w="1403" w:type="dxa"/>
            <w:vMerge/>
            <w:tcBorders>
              <w:left w:val="single" w:sz="24" w:space="0" w:color="auto"/>
              <w:right w:val="single" w:sz="24" w:space="0" w:color="auto"/>
            </w:tcBorders>
            <w:vAlign w:val="center"/>
          </w:tcPr>
          <w:p w14:paraId="7658C64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6BC9506" w14:textId="03A86410" w:rsidR="000B18DC" w:rsidRPr="00940161" w:rsidRDefault="000B18DC"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BADD63B" w14:textId="2E719F42" w:rsidR="000B18DC" w:rsidRPr="00940161" w:rsidRDefault="00350BE0" w:rsidP="00F44BA6">
            <w:pPr>
              <w:jc w:val="center"/>
              <w:rPr>
                <w:rFonts w:eastAsia="Times New Roman"/>
                <w:sz w:val="22"/>
                <w:szCs w:val="22"/>
              </w:rPr>
            </w:pPr>
            <w:r w:rsidRPr="00940161">
              <w:rPr>
                <w:rFonts w:eastAsia="Times New Roman"/>
                <w:sz w:val="22"/>
                <w:szCs w:val="22"/>
              </w:rPr>
              <w:t>285</w:t>
            </w:r>
          </w:p>
        </w:tc>
        <w:tc>
          <w:tcPr>
            <w:tcW w:w="805" w:type="dxa"/>
            <w:vAlign w:val="center"/>
          </w:tcPr>
          <w:p w14:paraId="6700611C" w14:textId="6AA43A95" w:rsidR="000B18DC" w:rsidRPr="00940161" w:rsidRDefault="00350BE0" w:rsidP="00F44BA6">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149A5A8C" w14:textId="7D93141E"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00906B81" w14:textId="0B34C2D2" w:rsidR="000B18DC" w:rsidRPr="00940161" w:rsidRDefault="00350BE0" w:rsidP="00F44BA6">
            <w:pPr>
              <w:jc w:val="center"/>
              <w:rPr>
                <w:rFonts w:eastAsia="Times New Roman"/>
                <w:sz w:val="22"/>
                <w:szCs w:val="22"/>
              </w:rPr>
            </w:pPr>
            <w:r w:rsidRPr="00940161">
              <w:rPr>
                <w:rFonts w:eastAsia="Times New Roman"/>
                <w:sz w:val="22"/>
                <w:szCs w:val="22"/>
              </w:rPr>
              <w:t>2.83</w:t>
            </w:r>
          </w:p>
        </w:tc>
      </w:tr>
      <w:tr w:rsidR="000B18DC" w:rsidRPr="00940161" w14:paraId="7FB12004" w14:textId="77777777" w:rsidTr="003C6E05">
        <w:trPr>
          <w:jc w:val="center"/>
        </w:trPr>
        <w:tc>
          <w:tcPr>
            <w:tcW w:w="1403" w:type="dxa"/>
            <w:vMerge/>
            <w:tcBorders>
              <w:left w:val="single" w:sz="24" w:space="0" w:color="auto"/>
              <w:right w:val="single" w:sz="24" w:space="0" w:color="auto"/>
            </w:tcBorders>
            <w:vAlign w:val="center"/>
          </w:tcPr>
          <w:p w14:paraId="6F5E536B"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0B314CD" w14:textId="7702149F" w:rsidR="000B18DC" w:rsidRPr="00940161" w:rsidRDefault="000B18DC" w:rsidP="00182B21">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131C9B9" w14:textId="22B89684"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805" w:type="dxa"/>
            <w:vAlign w:val="center"/>
          </w:tcPr>
          <w:p w14:paraId="2E14A276" w14:textId="396859BE" w:rsidR="000B18DC" w:rsidRPr="00940161" w:rsidRDefault="00350BE0" w:rsidP="00F44BA6">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68A9640E" w14:textId="0E77C461" w:rsidR="000B18DC" w:rsidRPr="00940161" w:rsidRDefault="00350BE0" w:rsidP="00F44BA6">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45704919" w14:textId="7F04BDA2" w:rsidR="000B18DC" w:rsidRPr="00940161" w:rsidRDefault="00350BE0" w:rsidP="00F44BA6">
            <w:pPr>
              <w:jc w:val="center"/>
              <w:rPr>
                <w:rFonts w:eastAsia="Times New Roman"/>
                <w:sz w:val="22"/>
                <w:szCs w:val="22"/>
              </w:rPr>
            </w:pPr>
            <w:r w:rsidRPr="00940161">
              <w:rPr>
                <w:rFonts w:eastAsia="Times New Roman"/>
                <w:sz w:val="22"/>
                <w:szCs w:val="22"/>
              </w:rPr>
              <w:t>0.71</w:t>
            </w:r>
          </w:p>
        </w:tc>
      </w:tr>
      <w:tr w:rsidR="000B18DC" w:rsidRPr="00940161" w14:paraId="6FAB7028" w14:textId="77777777" w:rsidTr="003C6E05">
        <w:trPr>
          <w:jc w:val="center"/>
        </w:trPr>
        <w:tc>
          <w:tcPr>
            <w:tcW w:w="1403" w:type="dxa"/>
            <w:vMerge/>
            <w:tcBorders>
              <w:left w:val="single" w:sz="24" w:space="0" w:color="auto"/>
              <w:right w:val="single" w:sz="24" w:space="0" w:color="auto"/>
            </w:tcBorders>
            <w:vAlign w:val="center"/>
          </w:tcPr>
          <w:p w14:paraId="7881F746" w14:textId="166F2CA0"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F820A8" w14:textId="25DE1A10" w:rsidR="000B18DC" w:rsidRPr="00940161" w:rsidRDefault="000B18DC"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460999FC" w14:textId="783A8013" w:rsidR="000B18DC" w:rsidRPr="00940161" w:rsidRDefault="00350BE0" w:rsidP="00F44BA6">
            <w:pPr>
              <w:jc w:val="center"/>
              <w:rPr>
                <w:rFonts w:eastAsia="Times New Roman"/>
                <w:sz w:val="22"/>
                <w:szCs w:val="22"/>
              </w:rPr>
            </w:pPr>
            <w:r w:rsidRPr="00940161">
              <w:rPr>
                <w:rFonts w:eastAsia="Times New Roman"/>
                <w:sz w:val="22"/>
                <w:szCs w:val="22"/>
              </w:rPr>
              <w:t>278</w:t>
            </w:r>
          </w:p>
        </w:tc>
        <w:tc>
          <w:tcPr>
            <w:tcW w:w="805" w:type="dxa"/>
            <w:vAlign w:val="center"/>
          </w:tcPr>
          <w:p w14:paraId="796520ED" w14:textId="2E5B31C6" w:rsidR="000B18DC" w:rsidRPr="00940161" w:rsidRDefault="00350BE0" w:rsidP="00F44BA6">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37AD0FC5" w14:textId="202655EE" w:rsidR="000B18DC" w:rsidRPr="00940161" w:rsidRDefault="00350BE0" w:rsidP="00F44BA6">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0542D329" w14:textId="6F3675DA" w:rsidR="000B18DC" w:rsidRPr="00940161" w:rsidRDefault="00350BE0" w:rsidP="00F44BA6">
            <w:pPr>
              <w:jc w:val="center"/>
              <w:rPr>
                <w:rFonts w:eastAsia="Times New Roman"/>
                <w:sz w:val="22"/>
                <w:szCs w:val="22"/>
              </w:rPr>
            </w:pPr>
            <w:r w:rsidRPr="00940161">
              <w:rPr>
                <w:rFonts w:eastAsia="Times New Roman"/>
                <w:sz w:val="22"/>
                <w:szCs w:val="22"/>
              </w:rPr>
              <w:t>4.60</w:t>
            </w:r>
          </w:p>
        </w:tc>
      </w:tr>
      <w:tr w:rsidR="000B18DC" w:rsidRPr="00940161" w14:paraId="0A6DC1E8" w14:textId="77777777" w:rsidTr="003C6E05">
        <w:trPr>
          <w:jc w:val="center"/>
        </w:trPr>
        <w:tc>
          <w:tcPr>
            <w:tcW w:w="1403" w:type="dxa"/>
            <w:vMerge/>
            <w:tcBorders>
              <w:left w:val="single" w:sz="24" w:space="0" w:color="auto"/>
              <w:right w:val="single" w:sz="24" w:space="0" w:color="auto"/>
            </w:tcBorders>
            <w:vAlign w:val="center"/>
          </w:tcPr>
          <w:p w14:paraId="07D73024"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55E8987" w14:textId="549AACDB" w:rsidR="000B18DC" w:rsidRPr="00940161" w:rsidRDefault="000B18DC"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6CEDF93" w14:textId="77504219" w:rsidR="000B18DC" w:rsidRPr="00940161" w:rsidRDefault="00350BE0" w:rsidP="00F44BA6">
            <w:pPr>
              <w:jc w:val="center"/>
              <w:rPr>
                <w:rFonts w:eastAsia="Times New Roman"/>
                <w:sz w:val="22"/>
                <w:szCs w:val="22"/>
              </w:rPr>
            </w:pPr>
            <w:r w:rsidRPr="00940161">
              <w:rPr>
                <w:rFonts w:eastAsia="Times New Roman"/>
                <w:sz w:val="22"/>
                <w:szCs w:val="22"/>
              </w:rPr>
              <w:t>290</w:t>
            </w:r>
          </w:p>
        </w:tc>
        <w:tc>
          <w:tcPr>
            <w:tcW w:w="805" w:type="dxa"/>
            <w:vAlign w:val="center"/>
          </w:tcPr>
          <w:p w14:paraId="7963FAF1" w14:textId="7B913997" w:rsidR="000B18DC" w:rsidRPr="00940161" w:rsidRDefault="00350BE0" w:rsidP="00F44BA6">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0B9EE92A" w14:textId="22F40A5D" w:rsidR="000B18DC" w:rsidRPr="00940161" w:rsidRDefault="00350BE0" w:rsidP="00F44BA6">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6A639C3D" w14:textId="2DF4947C" w:rsidR="000B18DC" w:rsidRPr="00940161" w:rsidRDefault="00350BE0" w:rsidP="00F44BA6">
            <w:pPr>
              <w:jc w:val="center"/>
              <w:rPr>
                <w:rFonts w:eastAsia="Times New Roman"/>
                <w:sz w:val="22"/>
                <w:szCs w:val="22"/>
              </w:rPr>
            </w:pPr>
            <w:r w:rsidRPr="00940161">
              <w:rPr>
                <w:rFonts w:eastAsia="Times New Roman"/>
                <w:sz w:val="22"/>
                <w:szCs w:val="22"/>
              </w:rPr>
              <w:t>3.89</w:t>
            </w:r>
          </w:p>
        </w:tc>
      </w:tr>
      <w:tr w:rsidR="000B18DC" w:rsidRPr="00940161" w14:paraId="00391053" w14:textId="77777777" w:rsidTr="003C6E05">
        <w:trPr>
          <w:jc w:val="center"/>
        </w:trPr>
        <w:tc>
          <w:tcPr>
            <w:tcW w:w="1403" w:type="dxa"/>
            <w:vMerge/>
            <w:tcBorders>
              <w:left w:val="single" w:sz="24" w:space="0" w:color="auto"/>
              <w:right w:val="single" w:sz="24" w:space="0" w:color="auto"/>
            </w:tcBorders>
            <w:vAlign w:val="center"/>
          </w:tcPr>
          <w:p w14:paraId="717A6DA8"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DA86B" w14:textId="4CE62D9E" w:rsidR="000B18DC" w:rsidRPr="00940161" w:rsidRDefault="000B18DC"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CC2B103" w14:textId="5D04BA2F" w:rsidR="000B18DC" w:rsidRPr="00940161" w:rsidRDefault="00350BE0" w:rsidP="00F44BA6">
            <w:pPr>
              <w:jc w:val="center"/>
              <w:rPr>
                <w:rFonts w:eastAsia="Times New Roman"/>
                <w:sz w:val="22"/>
                <w:szCs w:val="22"/>
              </w:rPr>
            </w:pPr>
            <w:r w:rsidRPr="00940161">
              <w:rPr>
                <w:rFonts w:eastAsia="Times New Roman"/>
                <w:sz w:val="22"/>
                <w:szCs w:val="22"/>
              </w:rPr>
              <w:t>291</w:t>
            </w:r>
          </w:p>
        </w:tc>
        <w:tc>
          <w:tcPr>
            <w:tcW w:w="805" w:type="dxa"/>
            <w:vAlign w:val="center"/>
          </w:tcPr>
          <w:p w14:paraId="040DBD60" w14:textId="0D5B4CB2" w:rsidR="000B18DC" w:rsidRPr="00940161" w:rsidRDefault="00350BE0" w:rsidP="00F44BA6">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E26BF81" w14:textId="152E7A12" w:rsidR="000B18DC" w:rsidRPr="00940161" w:rsidRDefault="00350BE0" w:rsidP="00F44BA6">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4F8D711C" w14:textId="7EC16F11" w:rsidR="000B18DC" w:rsidRPr="00940161" w:rsidRDefault="00350BE0" w:rsidP="00F44BA6">
            <w:pPr>
              <w:jc w:val="center"/>
              <w:rPr>
                <w:rFonts w:eastAsia="Times New Roman"/>
                <w:sz w:val="22"/>
                <w:szCs w:val="22"/>
              </w:rPr>
            </w:pPr>
            <w:r w:rsidRPr="00940161">
              <w:rPr>
                <w:rFonts w:eastAsia="Times New Roman"/>
                <w:sz w:val="22"/>
                <w:szCs w:val="22"/>
              </w:rPr>
              <w:t>3.89</w:t>
            </w:r>
          </w:p>
        </w:tc>
      </w:tr>
      <w:tr w:rsidR="000B18DC" w:rsidRPr="00940161" w14:paraId="53762F06" w14:textId="77777777" w:rsidTr="003C6E05">
        <w:trPr>
          <w:jc w:val="center"/>
        </w:trPr>
        <w:tc>
          <w:tcPr>
            <w:tcW w:w="1403" w:type="dxa"/>
            <w:vMerge/>
            <w:tcBorders>
              <w:left w:val="single" w:sz="24" w:space="0" w:color="auto"/>
              <w:right w:val="single" w:sz="24" w:space="0" w:color="auto"/>
            </w:tcBorders>
            <w:vAlign w:val="center"/>
          </w:tcPr>
          <w:p w14:paraId="18C814CB"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ED26E3C" w14:textId="3570DAFE" w:rsidR="000B18DC" w:rsidRPr="00940161" w:rsidRDefault="000B18DC"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9DBE05D" w14:textId="22EF1A9F" w:rsidR="000B18DC" w:rsidRPr="00940161" w:rsidRDefault="00350BE0" w:rsidP="00F44BA6">
            <w:pPr>
              <w:jc w:val="center"/>
              <w:rPr>
                <w:rFonts w:eastAsia="Times New Roman"/>
                <w:sz w:val="22"/>
                <w:szCs w:val="22"/>
              </w:rPr>
            </w:pPr>
            <w:r w:rsidRPr="00940161">
              <w:rPr>
                <w:rFonts w:eastAsia="Times New Roman"/>
                <w:sz w:val="22"/>
                <w:szCs w:val="22"/>
              </w:rPr>
              <w:t>306</w:t>
            </w:r>
          </w:p>
        </w:tc>
        <w:tc>
          <w:tcPr>
            <w:tcW w:w="805" w:type="dxa"/>
            <w:vAlign w:val="center"/>
          </w:tcPr>
          <w:p w14:paraId="033B578F" w14:textId="0299FF71" w:rsidR="000B18DC" w:rsidRPr="00940161" w:rsidRDefault="00350BE0" w:rsidP="00F44BA6">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169AC186" w14:textId="3CC1F7C3" w:rsidR="000B18DC" w:rsidRPr="00940161" w:rsidRDefault="00350BE0" w:rsidP="00F44BA6">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49FEEA7A" w14:textId="3D0DC220" w:rsidR="000B18DC" w:rsidRPr="00940161" w:rsidRDefault="00350BE0" w:rsidP="00F44BA6">
            <w:pPr>
              <w:jc w:val="center"/>
              <w:rPr>
                <w:rFonts w:eastAsia="Times New Roman"/>
                <w:sz w:val="22"/>
                <w:szCs w:val="22"/>
              </w:rPr>
            </w:pPr>
            <w:r w:rsidRPr="00940161">
              <w:rPr>
                <w:rFonts w:eastAsia="Times New Roman"/>
                <w:sz w:val="22"/>
                <w:szCs w:val="22"/>
              </w:rPr>
              <w:t>0.35</w:t>
            </w:r>
          </w:p>
        </w:tc>
      </w:tr>
      <w:tr w:rsidR="000B18DC" w:rsidRPr="00940161" w14:paraId="0CCC729B" w14:textId="77777777" w:rsidTr="003C6E05">
        <w:trPr>
          <w:jc w:val="center"/>
        </w:trPr>
        <w:tc>
          <w:tcPr>
            <w:tcW w:w="1403" w:type="dxa"/>
            <w:vMerge/>
            <w:tcBorders>
              <w:left w:val="single" w:sz="24" w:space="0" w:color="auto"/>
              <w:right w:val="single" w:sz="24" w:space="0" w:color="auto"/>
            </w:tcBorders>
            <w:vAlign w:val="center"/>
          </w:tcPr>
          <w:p w14:paraId="5E6F4C3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ECC3299" w14:textId="458E1EE3" w:rsidR="000B18DC" w:rsidRPr="00940161" w:rsidRDefault="000B18DC"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ABE0D25" w14:textId="65BA6286" w:rsidR="000B18DC" w:rsidRPr="00940161" w:rsidRDefault="00350BE0" w:rsidP="00F44BA6">
            <w:pPr>
              <w:jc w:val="center"/>
              <w:rPr>
                <w:rFonts w:eastAsia="Times New Roman"/>
                <w:sz w:val="22"/>
                <w:szCs w:val="22"/>
              </w:rPr>
            </w:pPr>
            <w:r w:rsidRPr="00940161">
              <w:rPr>
                <w:rFonts w:eastAsia="Times New Roman"/>
                <w:sz w:val="22"/>
                <w:szCs w:val="22"/>
              </w:rPr>
              <w:t>305</w:t>
            </w:r>
          </w:p>
        </w:tc>
        <w:tc>
          <w:tcPr>
            <w:tcW w:w="805" w:type="dxa"/>
            <w:vAlign w:val="center"/>
          </w:tcPr>
          <w:p w14:paraId="580B1E21" w14:textId="2921218F" w:rsidR="000B18DC" w:rsidRPr="00940161" w:rsidRDefault="00350BE0" w:rsidP="00F44BA6">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3D8FC216" w14:textId="5663D273" w:rsidR="000B18DC" w:rsidRPr="00940161" w:rsidRDefault="00350BE0" w:rsidP="00F44BA6">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4F15A7A0" w14:textId="642BB1AC" w:rsidR="000B18DC" w:rsidRPr="00940161" w:rsidRDefault="00350BE0" w:rsidP="00F44BA6">
            <w:pPr>
              <w:jc w:val="center"/>
              <w:rPr>
                <w:rFonts w:eastAsia="Times New Roman"/>
                <w:sz w:val="22"/>
                <w:szCs w:val="22"/>
              </w:rPr>
            </w:pPr>
            <w:r w:rsidRPr="00940161">
              <w:rPr>
                <w:rFonts w:eastAsia="Times New Roman"/>
                <w:sz w:val="22"/>
                <w:szCs w:val="22"/>
              </w:rPr>
              <w:t>3.18</w:t>
            </w:r>
          </w:p>
        </w:tc>
      </w:tr>
    </w:tbl>
    <w:bookmarkEnd w:id="203"/>
    <w:bookmarkEnd w:id="204"/>
    <w:p w14:paraId="1DE602D5" w14:textId="49B40D4D" w:rsidR="000B18DC" w:rsidRPr="00940161" w:rsidRDefault="00350BE0" w:rsidP="002E3764">
      <w:pPr>
        <w:rPr>
          <w:rFonts w:eastAsia="Times New Roman"/>
          <w:sz w:val="22"/>
          <w:szCs w:val="22"/>
        </w:rPr>
      </w:pPr>
      <w:r w:rsidRPr="00940161">
        <w:rPr>
          <w:rFonts w:eastAsia="Times New Roman"/>
          <w:sz w:val="22"/>
          <w:szCs w:val="22"/>
        </w:rPr>
        <w:tab/>
      </w:r>
      <w:r w:rsidRPr="00940161">
        <w:rPr>
          <w:rFonts w:eastAsia="Times New Roman"/>
          <w:sz w:val="22"/>
          <w:szCs w:val="22"/>
        </w:rPr>
        <w:tab/>
        <w:t>Table 6.X: 0-5% senescence results with each iteration = 1 hour</w:t>
      </w:r>
      <w:r w:rsidR="000B18DC"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0B18DC" w:rsidRPr="00940161" w14:paraId="05971C20" w14:textId="77777777" w:rsidTr="00F44BA6">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1C076D16"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3F0B850"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4DBAE4E"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ABAA6A1"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7C2E7D51" w14:textId="77777777" w:rsidTr="00F44BA6">
        <w:trPr>
          <w:jc w:val="center"/>
        </w:trPr>
        <w:tc>
          <w:tcPr>
            <w:tcW w:w="2213" w:type="dxa"/>
            <w:gridSpan w:val="2"/>
            <w:vMerge/>
            <w:tcBorders>
              <w:left w:val="single" w:sz="24" w:space="0" w:color="auto"/>
              <w:bottom w:val="single" w:sz="24" w:space="0" w:color="auto"/>
              <w:right w:val="single" w:sz="24" w:space="0" w:color="auto"/>
            </w:tcBorders>
            <w:vAlign w:val="center"/>
          </w:tcPr>
          <w:p w14:paraId="111E9C7E"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5E664F56"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5FE6D9D"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5CBFCB91" w14:textId="77777777" w:rsidR="000B18DC" w:rsidRPr="00940161" w:rsidRDefault="000B18DC" w:rsidP="00F44BA6">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4F167F8" w14:textId="77777777" w:rsidR="000B18DC" w:rsidRPr="00940161" w:rsidRDefault="000B18DC" w:rsidP="00F44BA6">
            <w:pPr>
              <w:jc w:val="center"/>
              <w:rPr>
                <w:rFonts w:eastAsia="Times New Roman"/>
                <w:b/>
                <w:sz w:val="22"/>
                <w:szCs w:val="22"/>
              </w:rPr>
            </w:pPr>
          </w:p>
        </w:tc>
      </w:tr>
      <w:tr w:rsidR="009A12BF" w:rsidRPr="00940161" w14:paraId="797AD9FA" w14:textId="77777777" w:rsidTr="00F44BA6">
        <w:trPr>
          <w:jc w:val="center"/>
        </w:trPr>
        <w:tc>
          <w:tcPr>
            <w:tcW w:w="2213" w:type="dxa"/>
            <w:gridSpan w:val="2"/>
            <w:tcBorders>
              <w:top w:val="single" w:sz="24" w:space="0" w:color="auto"/>
              <w:left w:val="single" w:sz="24" w:space="0" w:color="auto"/>
              <w:right w:val="single" w:sz="24" w:space="0" w:color="auto"/>
            </w:tcBorders>
            <w:vAlign w:val="center"/>
          </w:tcPr>
          <w:p w14:paraId="1E8A7FAB" w14:textId="77777777" w:rsidR="009A12BF" w:rsidRPr="00940161" w:rsidRDefault="009A12BF"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25084AF" w14:textId="55DC0A8F" w:rsidR="009A12BF" w:rsidRPr="00940161" w:rsidRDefault="009A12BF" w:rsidP="00F44BA6">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25FF04F1" w14:textId="491119DB" w:rsidR="009A12BF" w:rsidRPr="00940161" w:rsidRDefault="009A12BF" w:rsidP="00F44BA6">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36D6373" w14:textId="3DECEF35" w:rsidR="009A12BF" w:rsidRPr="00940161" w:rsidRDefault="009A12BF" w:rsidP="00F44BA6">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568CFAB5" w14:textId="46C4EE70" w:rsidR="009A12BF" w:rsidRPr="00940161" w:rsidRDefault="009A12BF" w:rsidP="00F44BA6">
            <w:pPr>
              <w:jc w:val="center"/>
              <w:rPr>
                <w:rFonts w:eastAsia="Times New Roman"/>
                <w:sz w:val="22"/>
                <w:szCs w:val="22"/>
              </w:rPr>
            </w:pPr>
            <w:r w:rsidRPr="00940161">
              <w:rPr>
                <w:rFonts w:eastAsia="Times New Roman"/>
                <w:color w:val="000000"/>
                <w:sz w:val="22"/>
                <w:szCs w:val="22"/>
              </w:rPr>
              <w:t>0.46</w:t>
            </w:r>
          </w:p>
        </w:tc>
      </w:tr>
      <w:tr w:rsidR="009A12BF" w:rsidRPr="00940161" w14:paraId="0298F095" w14:textId="77777777" w:rsidTr="00F44BA6">
        <w:trPr>
          <w:jc w:val="center"/>
        </w:trPr>
        <w:tc>
          <w:tcPr>
            <w:tcW w:w="2213" w:type="dxa"/>
            <w:gridSpan w:val="2"/>
            <w:tcBorders>
              <w:left w:val="single" w:sz="24" w:space="0" w:color="auto"/>
              <w:bottom w:val="single" w:sz="24" w:space="0" w:color="auto"/>
              <w:right w:val="single" w:sz="24" w:space="0" w:color="auto"/>
            </w:tcBorders>
            <w:vAlign w:val="center"/>
          </w:tcPr>
          <w:p w14:paraId="79093F0F" w14:textId="3097969D" w:rsidR="009A12BF" w:rsidRPr="00940161" w:rsidRDefault="009A12BF"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72C50A5F" w14:textId="719AB52A" w:rsidR="009A12BF" w:rsidRPr="00940161" w:rsidRDefault="009A12BF" w:rsidP="00F44BA6">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0C2BDC52" w14:textId="50E7B2D1" w:rsidR="009A12BF" w:rsidRPr="00940161" w:rsidRDefault="009A12BF" w:rsidP="00F44BA6">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09AFE85F" w14:textId="22E39C55" w:rsidR="009A12BF" w:rsidRPr="00940161" w:rsidRDefault="009A12BF" w:rsidP="00F44BA6">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3C7228ED" w14:textId="76AD2569"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3D044B75" w14:textId="77777777" w:rsidTr="00F44BA6">
        <w:trPr>
          <w:jc w:val="center"/>
        </w:trPr>
        <w:tc>
          <w:tcPr>
            <w:tcW w:w="1403" w:type="dxa"/>
            <w:vMerge w:val="restart"/>
            <w:tcBorders>
              <w:top w:val="single" w:sz="24" w:space="0" w:color="auto"/>
              <w:left w:val="single" w:sz="24" w:space="0" w:color="auto"/>
              <w:right w:val="single" w:sz="24" w:space="0" w:color="auto"/>
            </w:tcBorders>
            <w:vAlign w:val="center"/>
          </w:tcPr>
          <w:p w14:paraId="4052277F" w14:textId="77777777" w:rsidR="009A12BF" w:rsidRPr="00940161" w:rsidRDefault="009A12BF"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AC202CA" w14:textId="77777777" w:rsidR="009A12BF" w:rsidRPr="00940161" w:rsidRDefault="009A12BF"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6FF1CD15" w14:textId="4A250100" w:rsidR="009A12BF" w:rsidRPr="00940161" w:rsidRDefault="009A12BF" w:rsidP="00F44BA6">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2A558655" w14:textId="5765F83D" w:rsidR="009A12BF" w:rsidRPr="00940161" w:rsidRDefault="009A12BF" w:rsidP="00F44BA6">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2E0F2D57" w14:textId="4FD99164" w:rsidR="009A12BF" w:rsidRPr="00940161" w:rsidRDefault="009A12BF" w:rsidP="00F44BA6">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174B40DE" w14:textId="2FBB9873" w:rsidR="009A12BF" w:rsidRPr="00940161" w:rsidRDefault="009A12BF" w:rsidP="00F44BA6">
            <w:pPr>
              <w:jc w:val="center"/>
              <w:rPr>
                <w:rFonts w:eastAsia="Times New Roman"/>
                <w:sz w:val="22"/>
                <w:szCs w:val="22"/>
              </w:rPr>
            </w:pPr>
            <w:r w:rsidRPr="00940161">
              <w:rPr>
                <w:rFonts w:eastAsia="Times New Roman"/>
                <w:color w:val="000000"/>
                <w:sz w:val="22"/>
                <w:szCs w:val="22"/>
              </w:rPr>
              <w:t>14.50</w:t>
            </w:r>
          </w:p>
        </w:tc>
      </w:tr>
      <w:tr w:rsidR="009A12BF" w:rsidRPr="00940161" w14:paraId="04FF8E9A" w14:textId="77777777" w:rsidTr="00F44BA6">
        <w:trPr>
          <w:jc w:val="center"/>
        </w:trPr>
        <w:tc>
          <w:tcPr>
            <w:tcW w:w="1403" w:type="dxa"/>
            <w:vMerge/>
            <w:tcBorders>
              <w:left w:val="single" w:sz="24" w:space="0" w:color="auto"/>
              <w:right w:val="single" w:sz="24" w:space="0" w:color="auto"/>
            </w:tcBorders>
            <w:vAlign w:val="center"/>
          </w:tcPr>
          <w:p w14:paraId="68CF93EE"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AF5C9" w14:textId="77777777" w:rsidR="009A12BF" w:rsidRPr="00940161" w:rsidRDefault="009A12BF"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8642889" w14:textId="6DA9E2DC" w:rsidR="009A12BF" w:rsidRPr="00940161" w:rsidRDefault="009A12BF" w:rsidP="00F44BA6">
            <w:pPr>
              <w:jc w:val="center"/>
              <w:rPr>
                <w:rFonts w:eastAsia="Times New Roman"/>
                <w:sz w:val="22"/>
                <w:szCs w:val="22"/>
              </w:rPr>
            </w:pPr>
            <w:r w:rsidRPr="00940161">
              <w:rPr>
                <w:rFonts w:eastAsia="Times New Roman"/>
                <w:sz w:val="22"/>
                <w:szCs w:val="22"/>
              </w:rPr>
              <w:t>104</w:t>
            </w:r>
          </w:p>
        </w:tc>
        <w:tc>
          <w:tcPr>
            <w:tcW w:w="805" w:type="dxa"/>
            <w:vAlign w:val="center"/>
          </w:tcPr>
          <w:p w14:paraId="65740E2C" w14:textId="1BC91AFF" w:rsidR="009A12BF" w:rsidRPr="00940161" w:rsidRDefault="009A12BF" w:rsidP="00F44BA6">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3050983C" w14:textId="27D13405" w:rsidR="009A12BF" w:rsidRPr="00940161" w:rsidRDefault="009A12BF" w:rsidP="00F44BA6">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1EECFF01" w14:textId="48A5E6AA" w:rsidR="009A12BF" w:rsidRPr="00940161" w:rsidRDefault="009A12BF" w:rsidP="00F44BA6">
            <w:pPr>
              <w:jc w:val="center"/>
              <w:rPr>
                <w:rFonts w:eastAsia="Times New Roman"/>
                <w:sz w:val="22"/>
                <w:szCs w:val="22"/>
              </w:rPr>
            </w:pPr>
            <w:r w:rsidRPr="00940161">
              <w:rPr>
                <w:rFonts w:eastAsia="Times New Roman"/>
                <w:color w:val="000000"/>
                <w:sz w:val="22"/>
                <w:szCs w:val="22"/>
              </w:rPr>
              <w:t>12.02</w:t>
            </w:r>
          </w:p>
        </w:tc>
      </w:tr>
      <w:tr w:rsidR="009A12BF" w:rsidRPr="00940161" w14:paraId="726EDAD1" w14:textId="77777777" w:rsidTr="00F44BA6">
        <w:trPr>
          <w:jc w:val="center"/>
        </w:trPr>
        <w:tc>
          <w:tcPr>
            <w:tcW w:w="1403" w:type="dxa"/>
            <w:vMerge/>
            <w:tcBorders>
              <w:left w:val="single" w:sz="24" w:space="0" w:color="auto"/>
              <w:right w:val="single" w:sz="24" w:space="0" w:color="auto"/>
            </w:tcBorders>
            <w:vAlign w:val="center"/>
          </w:tcPr>
          <w:p w14:paraId="5B0E572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03154C5" w14:textId="77777777" w:rsidR="009A12BF" w:rsidRPr="00940161" w:rsidRDefault="009A12BF"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F8DE3DC" w14:textId="5D636DAB" w:rsidR="009A12BF" w:rsidRPr="00940161" w:rsidRDefault="009A12BF" w:rsidP="00F44BA6">
            <w:pPr>
              <w:jc w:val="center"/>
              <w:rPr>
                <w:rFonts w:eastAsia="Times New Roman"/>
                <w:sz w:val="22"/>
                <w:szCs w:val="22"/>
              </w:rPr>
            </w:pPr>
            <w:r w:rsidRPr="00940161">
              <w:rPr>
                <w:rFonts w:eastAsia="Times New Roman"/>
                <w:sz w:val="22"/>
                <w:szCs w:val="22"/>
              </w:rPr>
              <w:t>115</w:t>
            </w:r>
          </w:p>
        </w:tc>
        <w:tc>
          <w:tcPr>
            <w:tcW w:w="805" w:type="dxa"/>
            <w:vAlign w:val="center"/>
          </w:tcPr>
          <w:p w14:paraId="516B1DAD" w14:textId="0BFF3994" w:rsidR="009A12BF" w:rsidRPr="00940161" w:rsidRDefault="009A12BF" w:rsidP="00F44BA6">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155E5CE1" w14:textId="1FC57305" w:rsidR="009A12BF" w:rsidRPr="00940161" w:rsidRDefault="009A12BF" w:rsidP="00F44BA6">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01DCDD9" w14:textId="0B693D6D" w:rsidR="009A12BF" w:rsidRPr="00940161" w:rsidRDefault="009A12BF" w:rsidP="00F44BA6">
            <w:pPr>
              <w:jc w:val="center"/>
              <w:rPr>
                <w:rFonts w:eastAsia="Times New Roman"/>
                <w:sz w:val="22"/>
                <w:szCs w:val="22"/>
              </w:rPr>
            </w:pPr>
            <w:r w:rsidRPr="00940161">
              <w:rPr>
                <w:rFonts w:eastAsia="Times New Roman"/>
                <w:color w:val="000000"/>
                <w:sz w:val="22"/>
                <w:szCs w:val="22"/>
              </w:rPr>
              <w:t>9.19</w:t>
            </w:r>
          </w:p>
        </w:tc>
      </w:tr>
      <w:tr w:rsidR="009A12BF" w:rsidRPr="00940161" w14:paraId="2428514A" w14:textId="77777777" w:rsidTr="00F44BA6">
        <w:trPr>
          <w:jc w:val="center"/>
        </w:trPr>
        <w:tc>
          <w:tcPr>
            <w:tcW w:w="1403" w:type="dxa"/>
            <w:vMerge/>
            <w:tcBorders>
              <w:left w:val="single" w:sz="24" w:space="0" w:color="auto"/>
              <w:right w:val="single" w:sz="24" w:space="0" w:color="auto"/>
            </w:tcBorders>
            <w:vAlign w:val="center"/>
          </w:tcPr>
          <w:p w14:paraId="21CD6DBA"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0F73E54" w14:textId="77777777" w:rsidR="009A12BF" w:rsidRPr="00940161" w:rsidRDefault="009A12BF"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081EFA7B" w14:textId="4A7332F4" w:rsidR="009A12BF" w:rsidRPr="00940161" w:rsidRDefault="009A12BF" w:rsidP="00F44BA6">
            <w:pPr>
              <w:jc w:val="center"/>
              <w:rPr>
                <w:rFonts w:eastAsia="Times New Roman"/>
                <w:sz w:val="22"/>
                <w:szCs w:val="22"/>
              </w:rPr>
            </w:pPr>
            <w:r w:rsidRPr="00940161">
              <w:rPr>
                <w:rFonts w:eastAsia="Times New Roman"/>
                <w:sz w:val="22"/>
                <w:szCs w:val="22"/>
              </w:rPr>
              <w:t>131</w:t>
            </w:r>
          </w:p>
        </w:tc>
        <w:tc>
          <w:tcPr>
            <w:tcW w:w="805" w:type="dxa"/>
            <w:vAlign w:val="center"/>
          </w:tcPr>
          <w:p w14:paraId="277BEB9F" w14:textId="5683DFB8" w:rsidR="009A12BF" w:rsidRPr="00940161" w:rsidRDefault="009A12BF" w:rsidP="00F44BA6">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580AE94F" w14:textId="74DA3A11" w:rsidR="009A12BF" w:rsidRPr="00940161" w:rsidRDefault="009A12BF" w:rsidP="00F44BA6">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35A55E88" w14:textId="76D29933" w:rsidR="009A12BF" w:rsidRPr="00940161" w:rsidRDefault="009A12BF" w:rsidP="00F44BA6">
            <w:pPr>
              <w:jc w:val="center"/>
              <w:rPr>
                <w:rFonts w:eastAsia="Times New Roman"/>
                <w:sz w:val="22"/>
                <w:szCs w:val="22"/>
              </w:rPr>
            </w:pPr>
            <w:r w:rsidRPr="00940161">
              <w:rPr>
                <w:rFonts w:eastAsia="Times New Roman"/>
                <w:color w:val="000000"/>
                <w:sz w:val="22"/>
                <w:szCs w:val="22"/>
              </w:rPr>
              <w:t>10.96</w:t>
            </w:r>
          </w:p>
        </w:tc>
      </w:tr>
      <w:tr w:rsidR="009A12BF" w:rsidRPr="00940161" w14:paraId="66448BBB" w14:textId="77777777" w:rsidTr="00F44BA6">
        <w:trPr>
          <w:jc w:val="center"/>
        </w:trPr>
        <w:tc>
          <w:tcPr>
            <w:tcW w:w="1403" w:type="dxa"/>
            <w:vMerge/>
            <w:tcBorders>
              <w:left w:val="single" w:sz="24" w:space="0" w:color="auto"/>
              <w:right w:val="single" w:sz="24" w:space="0" w:color="auto"/>
            </w:tcBorders>
            <w:vAlign w:val="center"/>
          </w:tcPr>
          <w:p w14:paraId="39C33B1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1BF4FA1" w14:textId="77777777" w:rsidR="009A12BF" w:rsidRPr="00940161" w:rsidRDefault="009A12BF"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735E9EA3" w14:textId="4076A1D1" w:rsidR="009A12BF" w:rsidRPr="00940161" w:rsidRDefault="009A12BF" w:rsidP="00F44BA6">
            <w:pPr>
              <w:jc w:val="center"/>
              <w:rPr>
                <w:rFonts w:eastAsia="Times New Roman"/>
                <w:sz w:val="22"/>
                <w:szCs w:val="22"/>
              </w:rPr>
            </w:pPr>
            <w:r w:rsidRPr="00940161">
              <w:rPr>
                <w:rFonts w:eastAsia="Times New Roman"/>
                <w:sz w:val="22"/>
                <w:szCs w:val="22"/>
              </w:rPr>
              <w:t>140</w:t>
            </w:r>
          </w:p>
        </w:tc>
        <w:tc>
          <w:tcPr>
            <w:tcW w:w="805" w:type="dxa"/>
            <w:vAlign w:val="center"/>
          </w:tcPr>
          <w:p w14:paraId="0FF8DA8A" w14:textId="00F18D48" w:rsidR="009A12BF" w:rsidRPr="00940161" w:rsidRDefault="009A12BF" w:rsidP="00F44BA6">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58E49568" w14:textId="72F2814E" w:rsidR="009A12BF" w:rsidRPr="00940161" w:rsidRDefault="009A12BF" w:rsidP="00F44BA6">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5444963D" w14:textId="0601508E" w:rsidR="009A12BF" w:rsidRPr="00940161" w:rsidRDefault="009A12BF" w:rsidP="00F44BA6">
            <w:pPr>
              <w:jc w:val="center"/>
              <w:rPr>
                <w:rFonts w:eastAsia="Times New Roman"/>
                <w:sz w:val="22"/>
                <w:szCs w:val="22"/>
              </w:rPr>
            </w:pPr>
            <w:r w:rsidRPr="00940161">
              <w:rPr>
                <w:rFonts w:eastAsia="Times New Roman"/>
                <w:color w:val="000000"/>
                <w:sz w:val="22"/>
                <w:szCs w:val="22"/>
              </w:rPr>
              <w:t>8.49</w:t>
            </w:r>
          </w:p>
        </w:tc>
      </w:tr>
      <w:tr w:rsidR="009A12BF" w:rsidRPr="00940161" w14:paraId="794F0AA0" w14:textId="77777777" w:rsidTr="00F44BA6">
        <w:trPr>
          <w:jc w:val="center"/>
        </w:trPr>
        <w:tc>
          <w:tcPr>
            <w:tcW w:w="1403" w:type="dxa"/>
            <w:vMerge/>
            <w:tcBorders>
              <w:left w:val="single" w:sz="24" w:space="0" w:color="auto"/>
              <w:right w:val="single" w:sz="24" w:space="0" w:color="auto"/>
            </w:tcBorders>
            <w:vAlign w:val="center"/>
          </w:tcPr>
          <w:p w14:paraId="6EB1828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E8C5EA" w14:textId="77777777" w:rsidR="009A12BF" w:rsidRPr="00940161" w:rsidRDefault="009A12BF"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3EFD7242" w14:textId="5A4890FC" w:rsidR="009A12BF" w:rsidRPr="00940161" w:rsidRDefault="009A12BF" w:rsidP="00F44BA6">
            <w:pPr>
              <w:jc w:val="center"/>
              <w:rPr>
                <w:rFonts w:eastAsia="Times New Roman"/>
                <w:sz w:val="22"/>
                <w:szCs w:val="22"/>
              </w:rPr>
            </w:pPr>
            <w:r w:rsidRPr="00940161">
              <w:rPr>
                <w:rFonts w:eastAsia="Times New Roman"/>
                <w:sz w:val="22"/>
                <w:szCs w:val="22"/>
              </w:rPr>
              <w:t>152</w:t>
            </w:r>
          </w:p>
        </w:tc>
        <w:tc>
          <w:tcPr>
            <w:tcW w:w="805" w:type="dxa"/>
            <w:vAlign w:val="center"/>
          </w:tcPr>
          <w:p w14:paraId="1C15160F" w14:textId="5249C4A6" w:rsidR="009A12BF" w:rsidRPr="00940161" w:rsidRDefault="009A12BF" w:rsidP="00F44BA6">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6FFC0D3F" w14:textId="5C577329" w:rsidR="009A12BF" w:rsidRPr="00940161" w:rsidRDefault="009A12BF" w:rsidP="00F44BA6">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339514E3" w14:textId="30759CD0" w:rsidR="009A12BF" w:rsidRPr="00940161" w:rsidRDefault="009A12BF" w:rsidP="00F44BA6">
            <w:pPr>
              <w:jc w:val="center"/>
              <w:rPr>
                <w:rFonts w:eastAsia="Times New Roman"/>
                <w:sz w:val="22"/>
                <w:szCs w:val="22"/>
              </w:rPr>
            </w:pPr>
            <w:r w:rsidRPr="00940161">
              <w:rPr>
                <w:rFonts w:eastAsia="Times New Roman"/>
                <w:color w:val="000000"/>
                <w:sz w:val="22"/>
                <w:szCs w:val="22"/>
              </w:rPr>
              <w:t>9.19</w:t>
            </w:r>
          </w:p>
        </w:tc>
      </w:tr>
      <w:tr w:rsidR="009A12BF" w:rsidRPr="00940161" w14:paraId="2F8F4B0F" w14:textId="77777777" w:rsidTr="00F44BA6">
        <w:trPr>
          <w:jc w:val="center"/>
        </w:trPr>
        <w:tc>
          <w:tcPr>
            <w:tcW w:w="1403" w:type="dxa"/>
            <w:vMerge/>
            <w:tcBorders>
              <w:left w:val="single" w:sz="24" w:space="0" w:color="auto"/>
              <w:right w:val="single" w:sz="24" w:space="0" w:color="auto"/>
            </w:tcBorders>
            <w:vAlign w:val="center"/>
          </w:tcPr>
          <w:p w14:paraId="685784DF"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0915CD2" w14:textId="77777777" w:rsidR="009A12BF" w:rsidRPr="00940161" w:rsidRDefault="009A12BF"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3A296CA" w14:textId="2FCC2DE7" w:rsidR="009A12BF" w:rsidRPr="00940161" w:rsidRDefault="009A12BF" w:rsidP="00F44BA6">
            <w:pPr>
              <w:jc w:val="center"/>
              <w:rPr>
                <w:rFonts w:eastAsia="Times New Roman"/>
                <w:sz w:val="22"/>
                <w:szCs w:val="22"/>
              </w:rPr>
            </w:pPr>
            <w:r w:rsidRPr="00940161">
              <w:rPr>
                <w:rFonts w:eastAsia="Times New Roman"/>
                <w:sz w:val="22"/>
                <w:szCs w:val="22"/>
              </w:rPr>
              <w:t>160</w:t>
            </w:r>
          </w:p>
        </w:tc>
        <w:tc>
          <w:tcPr>
            <w:tcW w:w="805" w:type="dxa"/>
            <w:vAlign w:val="center"/>
          </w:tcPr>
          <w:p w14:paraId="6F7FAD8E" w14:textId="195E2F85" w:rsidR="009A12BF" w:rsidRPr="00940161" w:rsidRDefault="009A12BF" w:rsidP="00F44BA6">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103214A7" w14:textId="21E9E668" w:rsidR="009A12BF" w:rsidRPr="00940161" w:rsidRDefault="009A12BF" w:rsidP="00DD779C">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6C4F0C14" w14:textId="734F0D70" w:rsidR="009A12BF" w:rsidRPr="00940161" w:rsidRDefault="009A12BF" w:rsidP="00F44BA6">
            <w:pPr>
              <w:jc w:val="center"/>
              <w:rPr>
                <w:rFonts w:eastAsia="Times New Roman"/>
                <w:sz w:val="22"/>
                <w:szCs w:val="22"/>
              </w:rPr>
            </w:pPr>
            <w:r w:rsidRPr="00940161">
              <w:rPr>
                <w:rFonts w:eastAsia="Times New Roman"/>
                <w:color w:val="000000"/>
                <w:sz w:val="22"/>
                <w:szCs w:val="22"/>
              </w:rPr>
              <w:t>9.55</w:t>
            </w:r>
          </w:p>
        </w:tc>
      </w:tr>
      <w:tr w:rsidR="009A12BF" w:rsidRPr="00940161" w14:paraId="3B83C817" w14:textId="77777777" w:rsidTr="00F44BA6">
        <w:trPr>
          <w:jc w:val="center"/>
        </w:trPr>
        <w:tc>
          <w:tcPr>
            <w:tcW w:w="1403" w:type="dxa"/>
            <w:vMerge/>
            <w:tcBorders>
              <w:left w:val="single" w:sz="24" w:space="0" w:color="auto"/>
              <w:right w:val="single" w:sz="24" w:space="0" w:color="auto"/>
            </w:tcBorders>
            <w:vAlign w:val="center"/>
          </w:tcPr>
          <w:p w14:paraId="273F5897"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436600A" w14:textId="77777777" w:rsidR="009A12BF" w:rsidRPr="00940161" w:rsidRDefault="009A12BF"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50F2889" w14:textId="4709B76E" w:rsidR="009A12BF" w:rsidRPr="00940161" w:rsidRDefault="009A12BF" w:rsidP="00F44BA6">
            <w:pPr>
              <w:jc w:val="center"/>
              <w:rPr>
                <w:rFonts w:eastAsia="Times New Roman"/>
                <w:sz w:val="22"/>
                <w:szCs w:val="22"/>
              </w:rPr>
            </w:pPr>
            <w:r w:rsidRPr="00940161">
              <w:rPr>
                <w:rFonts w:eastAsia="Times New Roman"/>
                <w:sz w:val="22"/>
                <w:szCs w:val="22"/>
              </w:rPr>
              <w:t>162</w:t>
            </w:r>
          </w:p>
        </w:tc>
        <w:tc>
          <w:tcPr>
            <w:tcW w:w="805" w:type="dxa"/>
            <w:vAlign w:val="center"/>
          </w:tcPr>
          <w:p w14:paraId="619305DB" w14:textId="7F59B2A9" w:rsidR="009A12BF" w:rsidRPr="00940161" w:rsidRDefault="009A12BF" w:rsidP="00F44BA6">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60548696" w14:textId="2538D696" w:rsidR="009A12BF" w:rsidRPr="00940161" w:rsidRDefault="009A12BF" w:rsidP="00F44BA6">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25BC1524" w14:textId="0BBBC49D" w:rsidR="009A12BF" w:rsidRPr="00940161" w:rsidRDefault="009A12BF" w:rsidP="00F44BA6">
            <w:pPr>
              <w:jc w:val="center"/>
              <w:rPr>
                <w:rFonts w:eastAsia="Times New Roman"/>
                <w:sz w:val="22"/>
                <w:szCs w:val="22"/>
              </w:rPr>
            </w:pPr>
            <w:r w:rsidRPr="00940161">
              <w:rPr>
                <w:rFonts w:eastAsia="Times New Roman"/>
                <w:color w:val="000000"/>
                <w:sz w:val="22"/>
                <w:szCs w:val="22"/>
              </w:rPr>
              <w:t>4.95</w:t>
            </w:r>
          </w:p>
        </w:tc>
      </w:tr>
      <w:tr w:rsidR="009A12BF" w:rsidRPr="00940161" w14:paraId="4A9B5151" w14:textId="77777777" w:rsidTr="00F44BA6">
        <w:trPr>
          <w:jc w:val="center"/>
        </w:trPr>
        <w:tc>
          <w:tcPr>
            <w:tcW w:w="1403" w:type="dxa"/>
            <w:vMerge/>
            <w:tcBorders>
              <w:left w:val="single" w:sz="24" w:space="0" w:color="auto"/>
              <w:right w:val="single" w:sz="24" w:space="0" w:color="auto"/>
            </w:tcBorders>
            <w:vAlign w:val="center"/>
          </w:tcPr>
          <w:p w14:paraId="499FF52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88D5228" w14:textId="77777777" w:rsidR="009A12BF" w:rsidRPr="00940161" w:rsidRDefault="009A12BF"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9592B7" w14:textId="1F64056D" w:rsidR="009A12BF" w:rsidRPr="00940161" w:rsidRDefault="009A12BF" w:rsidP="00F44BA6">
            <w:pPr>
              <w:jc w:val="center"/>
              <w:rPr>
                <w:rFonts w:eastAsia="Times New Roman"/>
                <w:sz w:val="22"/>
                <w:szCs w:val="22"/>
              </w:rPr>
            </w:pPr>
            <w:r w:rsidRPr="00940161">
              <w:rPr>
                <w:rFonts w:eastAsia="Times New Roman"/>
                <w:sz w:val="22"/>
                <w:szCs w:val="22"/>
              </w:rPr>
              <w:t>163</w:t>
            </w:r>
          </w:p>
        </w:tc>
        <w:tc>
          <w:tcPr>
            <w:tcW w:w="805" w:type="dxa"/>
            <w:vAlign w:val="center"/>
          </w:tcPr>
          <w:p w14:paraId="052A2337" w14:textId="291585B5" w:rsidR="009A12BF" w:rsidRPr="00940161" w:rsidRDefault="009A12BF" w:rsidP="00F44BA6">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95B951" w14:textId="108CF1D1" w:rsidR="009A12BF" w:rsidRPr="00940161" w:rsidRDefault="009A12BF" w:rsidP="00F44BA6">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56F33093" w14:textId="1CEFF09F"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3ECFA66A" w14:textId="77777777" w:rsidTr="00F44BA6">
        <w:trPr>
          <w:jc w:val="center"/>
        </w:trPr>
        <w:tc>
          <w:tcPr>
            <w:tcW w:w="1403" w:type="dxa"/>
            <w:vMerge/>
            <w:tcBorders>
              <w:left w:val="single" w:sz="24" w:space="0" w:color="auto"/>
              <w:right w:val="single" w:sz="24" w:space="0" w:color="auto"/>
            </w:tcBorders>
            <w:vAlign w:val="center"/>
          </w:tcPr>
          <w:p w14:paraId="438B6911"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64A8671" w14:textId="77777777" w:rsidR="009A12BF" w:rsidRPr="00940161" w:rsidRDefault="009A12BF"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4149205" w14:textId="40EDCC6F" w:rsidR="009A12BF" w:rsidRPr="00940161" w:rsidRDefault="009A12BF" w:rsidP="00F44BA6">
            <w:pPr>
              <w:jc w:val="center"/>
              <w:rPr>
                <w:rFonts w:eastAsia="Times New Roman"/>
                <w:sz w:val="22"/>
                <w:szCs w:val="22"/>
              </w:rPr>
            </w:pPr>
            <w:r w:rsidRPr="00940161">
              <w:rPr>
                <w:rFonts w:eastAsia="Times New Roman"/>
                <w:sz w:val="22"/>
                <w:szCs w:val="22"/>
              </w:rPr>
              <w:t>167</w:t>
            </w:r>
          </w:p>
        </w:tc>
        <w:tc>
          <w:tcPr>
            <w:tcW w:w="805" w:type="dxa"/>
            <w:vAlign w:val="center"/>
          </w:tcPr>
          <w:p w14:paraId="24326BB0" w14:textId="67D8CF35" w:rsidR="009A12BF" w:rsidRPr="00940161" w:rsidRDefault="009A12BF" w:rsidP="00F44BA6">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3D59F64F" w14:textId="0A2590AF" w:rsidR="009A12BF" w:rsidRPr="00940161" w:rsidRDefault="009A12BF" w:rsidP="00F44BA6">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3F4B1774" w14:textId="755785F2" w:rsidR="009A12BF" w:rsidRPr="00940161" w:rsidRDefault="009A12BF" w:rsidP="00F44BA6">
            <w:pPr>
              <w:jc w:val="center"/>
              <w:rPr>
                <w:rFonts w:eastAsia="Times New Roman"/>
                <w:sz w:val="22"/>
                <w:szCs w:val="22"/>
              </w:rPr>
            </w:pPr>
            <w:r w:rsidRPr="00940161">
              <w:rPr>
                <w:rFonts w:eastAsia="Times New Roman"/>
                <w:color w:val="000000"/>
                <w:sz w:val="22"/>
                <w:szCs w:val="22"/>
              </w:rPr>
              <w:t>1.41</w:t>
            </w:r>
          </w:p>
        </w:tc>
      </w:tr>
      <w:tr w:rsidR="009A12BF" w:rsidRPr="00940161" w14:paraId="27AC2B28" w14:textId="77777777" w:rsidTr="00F44BA6">
        <w:trPr>
          <w:jc w:val="center"/>
        </w:trPr>
        <w:tc>
          <w:tcPr>
            <w:tcW w:w="1403" w:type="dxa"/>
            <w:vMerge/>
            <w:tcBorders>
              <w:left w:val="single" w:sz="24" w:space="0" w:color="auto"/>
              <w:right w:val="single" w:sz="24" w:space="0" w:color="auto"/>
            </w:tcBorders>
            <w:vAlign w:val="center"/>
          </w:tcPr>
          <w:p w14:paraId="3F301237"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79C6D" w14:textId="77777777" w:rsidR="009A12BF" w:rsidRPr="00940161" w:rsidRDefault="009A12BF"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A78D046" w14:textId="7DC8A1E7" w:rsidR="009A12BF" w:rsidRPr="00940161" w:rsidRDefault="009A12BF" w:rsidP="00F44BA6">
            <w:pPr>
              <w:jc w:val="center"/>
              <w:rPr>
                <w:rFonts w:eastAsia="Times New Roman"/>
                <w:sz w:val="22"/>
                <w:szCs w:val="22"/>
              </w:rPr>
            </w:pPr>
            <w:r w:rsidRPr="00940161">
              <w:rPr>
                <w:rFonts w:eastAsia="Times New Roman"/>
                <w:sz w:val="22"/>
                <w:szCs w:val="22"/>
              </w:rPr>
              <w:t>169</w:t>
            </w:r>
          </w:p>
        </w:tc>
        <w:tc>
          <w:tcPr>
            <w:tcW w:w="805" w:type="dxa"/>
            <w:vAlign w:val="center"/>
          </w:tcPr>
          <w:p w14:paraId="27DADCA1" w14:textId="4275C12A" w:rsidR="009A12BF" w:rsidRPr="00940161" w:rsidRDefault="009A12BF" w:rsidP="00F44BA6">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124EE61B" w14:textId="5E2C2E10" w:rsidR="009A12BF" w:rsidRPr="00940161" w:rsidRDefault="009A12BF" w:rsidP="00F44BA6">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77DE5693" w14:textId="31D99EB6"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5A98C6B9" w14:textId="77777777" w:rsidTr="00F44BA6">
        <w:trPr>
          <w:jc w:val="center"/>
        </w:trPr>
        <w:tc>
          <w:tcPr>
            <w:tcW w:w="1403" w:type="dxa"/>
            <w:vMerge/>
            <w:tcBorders>
              <w:left w:val="single" w:sz="24" w:space="0" w:color="auto"/>
              <w:right w:val="single" w:sz="24" w:space="0" w:color="auto"/>
            </w:tcBorders>
            <w:vAlign w:val="center"/>
          </w:tcPr>
          <w:p w14:paraId="13006AC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0D5EEA" w14:textId="77777777" w:rsidR="009A12BF" w:rsidRPr="00940161" w:rsidRDefault="009A12BF"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25FEEBD6" w14:textId="74D78E73"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3FAA2664" w14:textId="1B91ADB3" w:rsidR="009A12BF" w:rsidRPr="00940161" w:rsidRDefault="009A12BF" w:rsidP="00F44BA6">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7D8FA643" w14:textId="5FF00742" w:rsidR="009A12BF" w:rsidRPr="00940161" w:rsidRDefault="009A12BF" w:rsidP="00F44BA6">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0AEA53AD" w14:textId="28F1FCCF"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09FDBCD5" w14:textId="77777777" w:rsidTr="00F44BA6">
        <w:trPr>
          <w:jc w:val="center"/>
        </w:trPr>
        <w:tc>
          <w:tcPr>
            <w:tcW w:w="1403" w:type="dxa"/>
            <w:vMerge/>
            <w:tcBorders>
              <w:left w:val="single" w:sz="24" w:space="0" w:color="auto"/>
              <w:right w:val="single" w:sz="24" w:space="0" w:color="auto"/>
            </w:tcBorders>
            <w:vAlign w:val="center"/>
          </w:tcPr>
          <w:p w14:paraId="320C8DD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6AB04EB" w14:textId="77777777" w:rsidR="009A12BF" w:rsidRPr="00940161" w:rsidRDefault="009A12BF"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9E8769A" w14:textId="0C80D37B" w:rsidR="009A12BF" w:rsidRPr="00940161" w:rsidRDefault="009A12BF" w:rsidP="00F44BA6">
            <w:pPr>
              <w:jc w:val="center"/>
              <w:rPr>
                <w:rFonts w:eastAsia="Times New Roman"/>
                <w:sz w:val="22"/>
                <w:szCs w:val="22"/>
              </w:rPr>
            </w:pPr>
            <w:r w:rsidRPr="00940161">
              <w:rPr>
                <w:rFonts w:eastAsia="Times New Roman"/>
                <w:sz w:val="22"/>
                <w:szCs w:val="22"/>
              </w:rPr>
              <w:t>180</w:t>
            </w:r>
          </w:p>
        </w:tc>
        <w:tc>
          <w:tcPr>
            <w:tcW w:w="805" w:type="dxa"/>
            <w:vAlign w:val="center"/>
          </w:tcPr>
          <w:p w14:paraId="361AB382" w14:textId="61B462D4" w:rsidR="009A12BF" w:rsidRPr="00940161" w:rsidRDefault="009A12BF" w:rsidP="00F44BA6">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9655998" w14:textId="16535AF3" w:rsidR="009A12BF" w:rsidRPr="00940161" w:rsidRDefault="009A12BF" w:rsidP="00F44BA6">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002AEE1F" w14:textId="39B0D4DD" w:rsidR="009A12BF" w:rsidRPr="00940161" w:rsidRDefault="009A12BF" w:rsidP="00F44BA6">
            <w:pPr>
              <w:jc w:val="center"/>
              <w:rPr>
                <w:rFonts w:eastAsia="Times New Roman"/>
                <w:sz w:val="22"/>
                <w:szCs w:val="22"/>
              </w:rPr>
            </w:pPr>
            <w:r w:rsidRPr="00940161">
              <w:rPr>
                <w:rFonts w:eastAsia="Times New Roman"/>
                <w:color w:val="000000"/>
                <w:sz w:val="22"/>
                <w:szCs w:val="22"/>
              </w:rPr>
              <w:t>2.47</w:t>
            </w:r>
          </w:p>
        </w:tc>
      </w:tr>
      <w:tr w:rsidR="009A12BF" w:rsidRPr="00940161" w14:paraId="114CE66A" w14:textId="77777777" w:rsidTr="00F44BA6">
        <w:trPr>
          <w:jc w:val="center"/>
        </w:trPr>
        <w:tc>
          <w:tcPr>
            <w:tcW w:w="1403" w:type="dxa"/>
            <w:vMerge/>
            <w:tcBorders>
              <w:left w:val="single" w:sz="24" w:space="0" w:color="auto"/>
              <w:right w:val="single" w:sz="24" w:space="0" w:color="auto"/>
            </w:tcBorders>
            <w:vAlign w:val="center"/>
          </w:tcPr>
          <w:p w14:paraId="6641F93E"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39AC8" w14:textId="77777777" w:rsidR="009A12BF" w:rsidRPr="00940161" w:rsidRDefault="009A12BF"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15597FE" w14:textId="453DD958" w:rsidR="009A12BF" w:rsidRPr="00940161" w:rsidRDefault="009A12BF" w:rsidP="00F44BA6">
            <w:pPr>
              <w:jc w:val="center"/>
              <w:rPr>
                <w:rFonts w:eastAsia="Times New Roman"/>
                <w:sz w:val="22"/>
                <w:szCs w:val="22"/>
              </w:rPr>
            </w:pPr>
            <w:r w:rsidRPr="00940161">
              <w:rPr>
                <w:rFonts w:eastAsia="Times New Roman"/>
                <w:sz w:val="22"/>
                <w:szCs w:val="22"/>
              </w:rPr>
              <w:t>176</w:t>
            </w:r>
          </w:p>
        </w:tc>
        <w:tc>
          <w:tcPr>
            <w:tcW w:w="805" w:type="dxa"/>
            <w:vAlign w:val="center"/>
          </w:tcPr>
          <w:p w14:paraId="4BB49AA1" w14:textId="7878DB70" w:rsidR="009A12BF" w:rsidRPr="00940161" w:rsidRDefault="009A12BF" w:rsidP="00F44BA6">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6A9CE489" w14:textId="16D4EC4E" w:rsidR="009A12BF" w:rsidRPr="00940161" w:rsidRDefault="009A12BF" w:rsidP="00F44BA6">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1FF83D1B" w14:textId="632E1095"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01E5DF52" w14:textId="77777777" w:rsidTr="00F44BA6">
        <w:trPr>
          <w:jc w:val="center"/>
        </w:trPr>
        <w:tc>
          <w:tcPr>
            <w:tcW w:w="1403" w:type="dxa"/>
            <w:vMerge/>
            <w:tcBorders>
              <w:left w:val="single" w:sz="24" w:space="0" w:color="auto"/>
              <w:right w:val="single" w:sz="24" w:space="0" w:color="auto"/>
            </w:tcBorders>
            <w:vAlign w:val="center"/>
          </w:tcPr>
          <w:p w14:paraId="4E302D6D"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94B7BED" w14:textId="77777777" w:rsidR="009A12BF" w:rsidRPr="00940161" w:rsidRDefault="009A12BF"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FDDF7F5" w14:textId="2E4A1E2C" w:rsidR="009A12BF" w:rsidRPr="00940161" w:rsidRDefault="009A12BF" w:rsidP="00F44BA6">
            <w:pPr>
              <w:jc w:val="center"/>
              <w:rPr>
                <w:rFonts w:eastAsia="Times New Roman"/>
                <w:sz w:val="22"/>
                <w:szCs w:val="22"/>
              </w:rPr>
            </w:pPr>
            <w:r w:rsidRPr="00940161">
              <w:rPr>
                <w:rFonts w:eastAsia="Times New Roman"/>
                <w:sz w:val="22"/>
                <w:szCs w:val="22"/>
              </w:rPr>
              <w:t>183</w:t>
            </w:r>
          </w:p>
        </w:tc>
        <w:tc>
          <w:tcPr>
            <w:tcW w:w="805" w:type="dxa"/>
            <w:vAlign w:val="center"/>
          </w:tcPr>
          <w:p w14:paraId="117E4913" w14:textId="4836C6E3" w:rsidR="009A12BF" w:rsidRPr="00940161" w:rsidRDefault="009A12BF" w:rsidP="00F44BA6">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34C613ED" w14:textId="017A1F84" w:rsidR="009A12BF" w:rsidRPr="00940161" w:rsidRDefault="009A12BF" w:rsidP="00F44BA6">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2DF74384" w14:textId="088370BF" w:rsidR="009A12BF" w:rsidRPr="00940161" w:rsidRDefault="009A12BF" w:rsidP="00F44BA6">
            <w:pPr>
              <w:jc w:val="center"/>
              <w:rPr>
                <w:rFonts w:eastAsia="Times New Roman"/>
                <w:sz w:val="22"/>
                <w:szCs w:val="22"/>
              </w:rPr>
            </w:pPr>
            <w:r w:rsidRPr="00940161">
              <w:rPr>
                <w:rFonts w:eastAsia="Times New Roman"/>
                <w:color w:val="000000"/>
                <w:sz w:val="22"/>
                <w:szCs w:val="22"/>
              </w:rPr>
              <w:t>2.12</w:t>
            </w:r>
          </w:p>
        </w:tc>
      </w:tr>
      <w:tr w:rsidR="009A12BF" w:rsidRPr="00940161" w14:paraId="2427B75B" w14:textId="77777777" w:rsidTr="00F44BA6">
        <w:trPr>
          <w:jc w:val="center"/>
        </w:trPr>
        <w:tc>
          <w:tcPr>
            <w:tcW w:w="1403" w:type="dxa"/>
            <w:vMerge/>
            <w:tcBorders>
              <w:left w:val="single" w:sz="24" w:space="0" w:color="auto"/>
              <w:right w:val="single" w:sz="24" w:space="0" w:color="auto"/>
            </w:tcBorders>
            <w:vAlign w:val="center"/>
          </w:tcPr>
          <w:p w14:paraId="6AB5016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32070" w14:textId="77777777" w:rsidR="009A12BF" w:rsidRPr="00940161" w:rsidRDefault="009A12BF"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3C0041A1" w14:textId="6C7451C0"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70E28844" w14:textId="5E42EACE" w:rsidR="009A12BF" w:rsidRPr="00940161" w:rsidRDefault="009A12BF" w:rsidP="00F44BA6">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3D927D2F" w14:textId="4517C0C0" w:rsidR="009A12BF" w:rsidRPr="00940161" w:rsidRDefault="009A12BF" w:rsidP="00F44BA6">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7D93DE1" w14:textId="5CBE8A12"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76242A3C" w14:textId="77777777" w:rsidTr="00F44BA6">
        <w:trPr>
          <w:jc w:val="center"/>
        </w:trPr>
        <w:tc>
          <w:tcPr>
            <w:tcW w:w="1403" w:type="dxa"/>
            <w:vMerge/>
            <w:tcBorders>
              <w:left w:val="single" w:sz="24" w:space="0" w:color="auto"/>
              <w:right w:val="single" w:sz="24" w:space="0" w:color="auto"/>
            </w:tcBorders>
            <w:vAlign w:val="center"/>
          </w:tcPr>
          <w:p w14:paraId="22B1F70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05D85C8" w14:textId="77777777" w:rsidR="009A12BF" w:rsidRPr="00940161" w:rsidRDefault="009A12BF"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3EE207C6" w14:textId="2DD4BF15"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005100AA" w14:textId="5A0A754D" w:rsidR="009A12BF" w:rsidRPr="00940161" w:rsidRDefault="009A12BF" w:rsidP="00F44BA6">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3E93230B" w14:textId="3B4A6FA0" w:rsidR="009A12BF" w:rsidRPr="00940161" w:rsidRDefault="009A12BF" w:rsidP="00F44BA6">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2DB43A0F" w14:textId="1896B16A" w:rsidR="009A12BF" w:rsidRPr="00940161" w:rsidRDefault="009A12BF" w:rsidP="00F44BA6">
            <w:pPr>
              <w:jc w:val="center"/>
              <w:rPr>
                <w:rFonts w:eastAsia="Times New Roman"/>
                <w:sz w:val="22"/>
                <w:szCs w:val="22"/>
              </w:rPr>
            </w:pPr>
            <w:r w:rsidRPr="00940161">
              <w:rPr>
                <w:rFonts w:eastAsia="Times New Roman"/>
                <w:color w:val="000000"/>
                <w:sz w:val="22"/>
                <w:szCs w:val="22"/>
              </w:rPr>
              <w:t>4.24</w:t>
            </w:r>
          </w:p>
        </w:tc>
      </w:tr>
      <w:tr w:rsidR="009A12BF" w:rsidRPr="00940161" w14:paraId="56D917FC" w14:textId="77777777" w:rsidTr="00F44BA6">
        <w:trPr>
          <w:jc w:val="center"/>
        </w:trPr>
        <w:tc>
          <w:tcPr>
            <w:tcW w:w="1403" w:type="dxa"/>
            <w:vMerge/>
            <w:tcBorders>
              <w:left w:val="single" w:sz="24" w:space="0" w:color="auto"/>
              <w:right w:val="single" w:sz="24" w:space="0" w:color="auto"/>
            </w:tcBorders>
            <w:vAlign w:val="center"/>
          </w:tcPr>
          <w:p w14:paraId="6475495D"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28C6183" w14:textId="77777777" w:rsidR="009A12BF" w:rsidRPr="00940161" w:rsidRDefault="009A12BF"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858135" w14:textId="55B34804" w:rsidR="009A12BF" w:rsidRPr="00940161" w:rsidRDefault="009A12BF" w:rsidP="00F44BA6">
            <w:pPr>
              <w:jc w:val="center"/>
              <w:rPr>
                <w:rFonts w:eastAsia="Times New Roman"/>
                <w:sz w:val="22"/>
                <w:szCs w:val="22"/>
              </w:rPr>
            </w:pPr>
            <w:r w:rsidRPr="00940161">
              <w:rPr>
                <w:rFonts w:eastAsia="Times New Roman"/>
                <w:sz w:val="22"/>
                <w:szCs w:val="22"/>
              </w:rPr>
              <w:t>186</w:t>
            </w:r>
          </w:p>
        </w:tc>
        <w:tc>
          <w:tcPr>
            <w:tcW w:w="805" w:type="dxa"/>
            <w:vAlign w:val="center"/>
          </w:tcPr>
          <w:p w14:paraId="42BAA4F3" w14:textId="451D2B6A" w:rsidR="009A12BF" w:rsidRPr="00940161" w:rsidRDefault="009A12BF" w:rsidP="00F44BA6">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0D56CED4" w14:textId="31A92551" w:rsidR="009A12BF" w:rsidRPr="00940161" w:rsidRDefault="009A12BF" w:rsidP="00F44BA6">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5649589B" w14:textId="345FEB3D" w:rsidR="009A12BF" w:rsidRPr="00940161" w:rsidRDefault="009A12BF" w:rsidP="00F44BA6">
            <w:pPr>
              <w:jc w:val="center"/>
              <w:rPr>
                <w:rFonts w:eastAsia="Times New Roman"/>
                <w:sz w:val="22"/>
                <w:szCs w:val="22"/>
              </w:rPr>
            </w:pPr>
            <w:r w:rsidRPr="00940161">
              <w:rPr>
                <w:rFonts w:eastAsia="Times New Roman"/>
                <w:color w:val="000000"/>
                <w:sz w:val="22"/>
                <w:szCs w:val="22"/>
              </w:rPr>
              <w:t>0.35</w:t>
            </w:r>
          </w:p>
        </w:tc>
      </w:tr>
      <w:tr w:rsidR="009A12BF" w:rsidRPr="00940161" w14:paraId="5F710A43" w14:textId="77777777" w:rsidTr="00F44BA6">
        <w:trPr>
          <w:jc w:val="center"/>
        </w:trPr>
        <w:tc>
          <w:tcPr>
            <w:tcW w:w="1403" w:type="dxa"/>
            <w:vMerge/>
            <w:tcBorders>
              <w:left w:val="single" w:sz="24" w:space="0" w:color="auto"/>
              <w:right w:val="single" w:sz="24" w:space="0" w:color="auto"/>
            </w:tcBorders>
            <w:vAlign w:val="center"/>
          </w:tcPr>
          <w:p w14:paraId="617A0B0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2067F70" w14:textId="77777777" w:rsidR="009A12BF" w:rsidRPr="00940161" w:rsidRDefault="009A12BF"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E53A860" w14:textId="1C1D8150" w:rsidR="009A12BF" w:rsidRPr="00940161" w:rsidRDefault="009A12BF" w:rsidP="00F44BA6">
            <w:pPr>
              <w:jc w:val="center"/>
              <w:rPr>
                <w:rFonts w:eastAsia="Times New Roman"/>
                <w:sz w:val="22"/>
                <w:szCs w:val="22"/>
              </w:rPr>
            </w:pPr>
            <w:r w:rsidRPr="00940161">
              <w:rPr>
                <w:rFonts w:eastAsia="Times New Roman"/>
                <w:sz w:val="22"/>
                <w:szCs w:val="22"/>
              </w:rPr>
              <w:t>200</w:t>
            </w:r>
          </w:p>
        </w:tc>
        <w:tc>
          <w:tcPr>
            <w:tcW w:w="805" w:type="dxa"/>
            <w:vAlign w:val="center"/>
          </w:tcPr>
          <w:p w14:paraId="1A6F7006" w14:textId="074D8CBF" w:rsidR="009A12BF" w:rsidRPr="00940161" w:rsidRDefault="009A12BF" w:rsidP="00F44BA6">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4029677A" w14:textId="4109663F" w:rsidR="009A12BF" w:rsidRPr="00940161" w:rsidRDefault="009A12BF" w:rsidP="00F44BA6">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0F73903C" w14:textId="17ADA4DA"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15F8B0AA" w14:textId="77777777" w:rsidTr="00F44BA6">
        <w:trPr>
          <w:jc w:val="center"/>
        </w:trPr>
        <w:tc>
          <w:tcPr>
            <w:tcW w:w="1403" w:type="dxa"/>
            <w:vMerge/>
            <w:tcBorders>
              <w:left w:val="single" w:sz="24" w:space="0" w:color="auto"/>
              <w:right w:val="single" w:sz="24" w:space="0" w:color="auto"/>
            </w:tcBorders>
            <w:vAlign w:val="center"/>
          </w:tcPr>
          <w:p w14:paraId="0EA39C96"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BADDB7" w14:textId="77777777" w:rsidR="009A12BF" w:rsidRPr="00940161" w:rsidRDefault="009A12BF"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CD88A4C" w14:textId="32F68E97" w:rsidR="009A12BF" w:rsidRPr="00940161" w:rsidRDefault="009A12BF" w:rsidP="00F44BA6">
            <w:pPr>
              <w:jc w:val="center"/>
              <w:rPr>
                <w:rFonts w:eastAsia="Times New Roman"/>
                <w:sz w:val="22"/>
                <w:szCs w:val="22"/>
              </w:rPr>
            </w:pPr>
            <w:r w:rsidRPr="00940161">
              <w:rPr>
                <w:rFonts w:eastAsia="Times New Roman"/>
                <w:sz w:val="22"/>
                <w:szCs w:val="22"/>
              </w:rPr>
              <w:t>212</w:t>
            </w:r>
          </w:p>
        </w:tc>
        <w:tc>
          <w:tcPr>
            <w:tcW w:w="805" w:type="dxa"/>
            <w:vAlign w:val="center"/>
          </w:tcPr>
          <w:p w14:paraId="7A3E771F" w14:textId="3DB5ECE3" w:rsidR="009A12BF" w:rsidRPr="00940161" w:rsidRDefault="009A12BF" w:rsidP="00F44BA6">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96CE795" w14:textId="20A46637" w:rsidR="009A12BF" w:rsidRPr="00940161" w:rsidRDefault="009A12BF" w:rsidP="00F44BA6">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71FD1AC3" w14:textId="2E14E308" w:rsidR="009A12BF" w:rsidRPr="00940161" w:rsidRDefault="009A12BF" w:rsidP="00F44BA6">
            <w:pPr>
              <w:jc w:val="center"/>
              <w:rPr>
                <w:rFonts w:eastAsia="Times New Roman"/>
                <w:sz w:val="22"/>
                <w:szCs w:val="22"/>
              </w:rPr>
            </w:pPr>
            <w:r w:rsidRPr="00940161">
              <w:rPr>
                <w:rFonts w:eastAsia="Times New Roman"/>
                <w:color w:val="000000"/>
                <w:sz w:val="22"/>
                <w:szCs w:val="22"/>
              </w:rPr>
              <w:t>4.60</w:t>
            </w:r>
          </w:p>
        </w:tc>
      </w:tr>
      <w:tr w:rsidR="009A12BF" w:rsidRPr="00940161" w14:paraId="18FBB2E0" w14:textId="77777777" w:rsidTr="00F44BA6">
        <w:trPr>
          <w:jc w:val="center"/>
        </w:trPr>
        <w:tc>
          <w:tcPr>
            <w:tcW w:w="1403" w:type="dxa"/>
            <w:vMerge/>
            <w:tcBorders>
              <w:left w:val="single" w:sz="24" w:space="0" w:color="auto"/>
              <w:right w:val="single" w:sz="24" w:space="0" w:color="auto"/>
            </w:tcBorders>
            <w:vAlign w:val="center"/>
          </w:tcPr>
          <w:p w14:paraId="009E2D1F"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F35BD0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BA27DCE" w14:textId="2BD939D7" w:rsidR="009A12BF" w:rsidRPr="00940161" w:rsidRDefault="009A12BF" w:rsidP="00F44BA6">
            <w:pPr>
              <w:jc w:val="center"/>
              <w:rPr>
                <w:rFonts w:eastAsia="Times New Roman"/>
                <w:sz w:val="22"/>
                <w:szCs w:val="22"/>
              </w:rPr>
            </w:pPr>
            <w:r w:rsidRPr="00940161">
              <w:rPr>
                <w:rFonts w:eastAsia="Times New Roman"/>
                <w:sz w:val="22"/>
                <w:szCs w:val="22"/>
              </w:rPr>
              <w:t>215</w:t>
            </w:r>
          </w:p>
        </w:tc>
        <w:tc>
          <w:tcPr>
            <w:tcW w:w="805" w:type="dxa"/>
            <w:vAlign w:val="center"/>
          </w:tcPr>
          <w:p w14:paraId="03C1243A" w14:textId="5F00D345" w:rsidR="009A12BF" w:rsidRPr="00940161" w:rsidRDefault="009A12BF" w:rsidP="00F44BA6">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23977720" w14:textId="5DF211F6" w:rsidR="009A12BF" w:rsidRPr="00940161" w:rsidRDefault="009A12BF" w:rsidP="00F44BA6">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04C1C6FE" w14:textId="26B060D4" w:rsidR="009A12BF" w:rsidRPr="00940161" w:rsidRDefault="009A12BF" w:rsidP="00F44BA6">
            <w:pPr>
              <w:jc w:val="center"/>
              <w:rPr>
                <w:rFonts w:eastAsia="Times New Roman"/>
                <w:sz w:val="22"/>
                <w:szCs w:val="22"/>
              </w:rPr>
            </w:pPr>
            <w:r w:rsidRPr="00940161">
              <w:rPr>
                <w:rFonts w:eastAsia="Times New Roman"/>
                <w:color w:val="000000"/>
                <w:sz w:val="22"/>
                <w:szCs w:val="22"/>
              </w:rPr>
              <w:t>3.54</w:t>
            </w:r>
          </w:p>
        </w:tc>
      </w:tr>
      <w:tr w:rsidR="009A12BF" w:rsidRPr="00940161" w14:paraId="185B2401" w14:textId="77777777" w:rsidTr="00F44BA6">
        <w:trPr>
          <w:jc w:val="center"/>
        </w:trPr>
        <w:tc>
          <w:tcPr>
            <w:tcW w:w="1403" w:type="dxa"/>
            <w:vMerge/>
            <w:tcBorders>
              <w:left w:val="single" w:sz="24" w:space="0" w:color="auto"/>
              <w:right w:val="single" w:sz="24" w:space="0" w:color="auto"/>
            </w:tcBorders>
            <w:vAlign w:val="center"/>
          </w:tcPr>
          <w:p w14:paraId="0B0A027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0E10F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8AE6765" w14:textId="56252F84" w:rsidR="009A12BF" w:rsidRPr="00940161" w:rsidRDefault="009A12BF" w:rsidP="00F44BA6">
            <w:pPr>
              <w:jc w:val="center"/>
              <w:rPr>
                <w:rFonts w:eastAsia="Times New Roman"/>
                <w:sz w:val="22"/>
                <w:szCs w:val="22"/>
              </w:rPr>
            </w:pPr>
            <w:r w:rsidRPr="00940161">
              <w:rPr>
                <w:rFonts w:eastAsia="Times New Roman"/>
                <w:sz w:val="22"/>
                <w:szCs w:val="22"/>
              </w:rPr>
              <w:t>219</w:t>
            </w:r>
          </w:p>
        </w:tc>
        <w:tc>
          <w:tcPr>
            <w:tcW w:w="805" w:type="dxa"/>
            <w:vAlign w:val="center"/>
          </w:tcPr>
          <w:p w14:paraId="45C14AFC" w14:textId="793AC768" w:rsidR="009A12BF" w:rsidRPr="00940161" w:rsidRDefault="009A12BF" w:rsidP="00F44BA6">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3666F5A" w14:textId="2AA7FD3C" w:rsidR="009A12BF" w:rsidRPr="00940161" w:rsidRDefault="009A12BF" w:rsidP="00F44BA6">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2BCAA650" w14:textId="577F5EC9"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r w:rsidR="009A12BF" w:rsidRPr="00940161" w14:paraId="6E3239A5" w14:textId="77777777" w:rsidTr="00F44BA6">
        <w:trPr>
          <w:jc w:val="center"/>
        </w:trPr>
        <w:tc>
          <w:tcPr>
            <w:tcW w:w="1403" w:type="dxa"/>
            <w:vMerge/>
            <w:tcBorders>
              <w:left w:val="single" w:sz="24" w:space="0" w:color="auto"/>
              <w:right w:val="single" w:sz="24" w:space="0" w:color="auto"/>
            </w:tcBorders>
            <w:vAlign w:val="center"/>
          </w:tcPr>
          <w:p w14:paraId="7B81052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FAF1A8F" w14:textId="77777777" w:rsidR="009A12BF" w:rsidRPr="00940161" w:rsidRDefault="009A12BF"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1B9AA9C2" w14:textId="6B9CAF3F" w:rsidR="009A12BF" w:rsidRPr="00940161" w:rsidRDefault="009A12BF" w:rsidP="00F44BA6">
            <w:pPr>
              <w:jc w:val="center"/>
              <w:rPr>
                <w:rFonts w:eastAsia="Times New Roman"/>
                <w:sz w:val="22"/>
                <w:szCs w:val="22"/>
              </w:rPr>
            </w:pPr>
            <w:r w:rsidRPr="00940161">
              <w:rPr>
                <w:rFonts w:eastAsia="Times New Roman"/>
                <w:sz w:val="22"/>
                <w:szCs w:val="22"/>
              </w:rPr>
              <w:t>229</w:t>
            </w:r>
          </w:p>
        </w:tc>
        <w:tc>
          <w:tcPr>
            <w:tcW w:w="805" w:type="dxa"/>
            <w:vAlign w:val="center"/>
          </w:tcPr>
          <w:p w14:paraId="176F27BC" w14:textId="5DF78065" w:rsidR="009A12BF" w:rsidRPr="00940161" w:rsidRDefault="009A12BF" w:rsidP="00F44BA6">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1E5409E0" w14:textId="09AAABBC" w:rsidR="009A12BF" w:rsidRPr="00940161" w:rsidRDefault="009A12BF" w:rsidP="00F44BA6">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190BA128" w14:textId="61FB7758"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564191A6" w14:textId="77777777" w:rsidTr="00F44BA6">
        <w:trPr>
          <w:jc w:val="center"/>
        </w:trPr>
        <w:tc>
          <w:tcPr>
            <w:tcW w:w="1403" w:type="dxa"/>
            <w:vMerge/>
            <w:tcBorders>
              <w:left w:val="single" w:sz="24" w:space="0" w:color="auto"/>
              <w:right w:val="single" w:sz="24" w:space="0" w:color="auto"/>
            </w:tcBorders>
            <w:vAlign w:val="center"/>
          </w:tcPr>
          <w:p w14:paraId="17DA5F0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F7CABEB" w14:textId="77777777" w:rsidR="009A12BF" w:rsidRPr="00940161" w:rsidRDefault="009A12BF"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5CDC336E" w14:textId="77C47630" w:rsidR="009A12BF" w:rsidRPr="00940161" w:rsidRDefault="009A12BF" w:rsidP="00F44BA6">
            <w:pPr>
              <w:jc w:val="center"/>
              <w:rPr>
                <w:rFonts w:eastAsia="Times New Roman"/>
                <w:sz w:val="22"/>
                <w:szCs w:val="22"/>
              </w:rPr>
            </w:pPr>
            <w:r w:rsidRPr="00940161">
              <w:rPr>
                <w:rFonts w:eastAsia="Times New Roman"/>
                <w:sz w:val="22"/>
                <w:szCs w:val="22"/>
              </w:rPr>
              <w:t>236</w:t>
            </w:r>
          </w:p>
        </w:tc>
        <w:tc>
          <w:tcPr>
            <w:tcW w:w="805" w:type="dxa"/>
            <w:vAlign w:val="center"/>
          </w:tcPr>
          <w:p w14:paraId="06ADF3BB" w14:textId="76B6CD86" w:rsidR="009A12BF" w:rsidRPr="00940161" w:rsidRDefault="009A12BF" w:rsidP="00F44BA6">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5A6C0E92" w14:textId="738B02F7" w:rsidR="009A12BF" w:rsidRPr="00940161" w:rsidRDefault="009A12BF" w:rsidP="00F44BA6">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7E77D55F" w14:textId="0B1B2EC8" w:rsidR="009A12BF" w:rsidRPr="00940161" w:rsidRDefault="009A12BF" w:rsidP="00F44BA6">
            <w:pPr>
              <w:jc w:val="center"/>
              <w:rPr>
                <w:rFonts w:eastAsia="Times New Roman"/>
                <w:sz w:val="22"/>
                <w:szCs w:val="22"/>
              </w:rPr>
            </w:pPr>
            <w:r w:rsidRPr="00940161">
              <w:rPr>
                <w:rFonts w:eastAsia="Times New Roman"/>
                <w:color w:val="000000"/>
                <w:sz w:val="22"/>
                <w:szCs w:val="22"/>
              </w:rPr>
              <w:t>2.83</w:t>
            </w:r>
          </w:p>
        </w:tc>
      </w:tr>
      <w:tr w:rsidR="009A12BF" w:rsidRPr="00940161" w14:paraId="18CB561C" w14:textId="77777777" w:rsidTr="00F44BA6">
        <w:trPr>
          <w:jc w:val="center"/>
        </w:trPr>
        <w:tc>
          <w:tcPr>
            <w:tcW w:w="1403" w:type="dxa"/>
            <w:vMerge/>
            <w:tcBorders>
              <w:left w:val="single" w:sz="24" w:space="0" w:color="auto"/>
              <w:right w:val="single" w:sz="24" w:space="0" w:color="auto"/>
            </w:tcBorders>
            <w:vAlign w:val="center"/>
          </w:tcPr>
          <w:p w14:paraId="2C7D7C2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50FA3E6" w14:textId="77777777" w:rsidR="009A12BF" w:rsidRPr="00940161" w:rsidRDefault="009A12BF"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40FAB50" w14:textId="46F6FE55" w:rsidR="009A12BF" w:rsidRPr="00940161" w:rsidRDefault="009A12BF" w:rsidP="00F44BA6">
            <w:pPr>
              <w:jc w:val="center"/>
              <w:rPr>
                <w:rFonts w:eastAsia="Times New Roman"/>
                <w:sz w:val="22"/>
                <w:szCs w:val="22"/>
              </w:rPr>
            </w:pPr>
            <w:r w:rsidRPr="00940161">
              <w:rPr>
                <w:rFonts w:eastAsia="Times New Roman"/>
                <w:sz w:val="22"/>
                <w:szCs w:val="22"/>
              </w:rPr>
              <w:t>246</w:t>
            </w:r>
          </w:p>
        </w:tc>
        <w:tc>
          <w:tcPr>
            <w:tcW w:w="805" w:type="dxa"/>
            <w:vAlign w:val="center"/>
          </w:tcPr>
          <w:p w14:paraId="082BE01A" w14:textId="6E135528" w:rsidR="009A12BF" w:rsidRPr="00940161" w:rsidRDefault="009A12BF" w:rsidP="00F44BA6">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1640F63A" w14:textId="36FDBC5C" w:rsidR="009A12BF" w:rsidRPr="00940161" w:rsidRDefault="009A12BF" w:rsidP="00F44BA6">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5532CC10" w14:textId="725042A1" w:rsidR="009A12BF" w:rsidRPr="00940161" w:rsidRDefault="009A12BF" w:rsidP="00F44BA6">
            <w:pPr>
              <w:jc w:val="center"/>
              <w:rPr>
                <w:rFonts w:eastAsia="Times New Roman"/>
                <w:sz w:val="22"/>
                <w:szCs w:val="22"/>
              </w:rPr>
            </w:pPr>
            <w:r w:rsidRPr="00940161">
              <w:rPr>
                <w:rFonts w:eastAsia="Times New Roman"/>
                <w:color w:val="000000"/>
                <w:sz w:val="22"/>
                <w:szCs w:val="22"/>
              </w:rPr>
              <w:t>1.41</w:t>
            </w:r>
          </w:p>
        </w:tc>
      </w:tr>
      <w:tr w:rsidR="009A12BF" w:rsidRPr="00940161" w14:paraId="03DF3EE0" w14:textId="77777777" w:rsidTr="00F44BA6">
        <w:trPr>
          <w:jc w:val="center"/>
        </w:trPr>
        <w:tc>
          <w:tcPr>
            <w:tcW w:w="1403" w:type="dxa"/>
            <w:vMerge/>
            <w:tcBorders>
              <w:left w:val="single" w:sz="24" w:space="0" w:color="auto"/>
              <w:right w:val="single" w:sz="24" w:space="0" w:color="auto"/>
            </w:tcBorders>
            <w:vAlign w:val="center"/>
          </w:tcPr>
          <w:p w14:paraId="4BB330E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4683216" w14:textId="77777777" w:rsidR="009A12BF" w:rsidRPr="00940161" w:rsidRDefault="009A12BF"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C564EDC" w14:textId="5176FF87" w:rsidR="009A12BF" w:rsidRPr="00940161" w:rsidRDefault="009A12BF" w:rsidP="00F44BA6">
            <w:pPr>
              <w:jc w:val="center"/>
              <w:rPr>
                <w:rFonts w:eastAsia="Times New Roman"/>
                <w:sz w:val="22"/>
                <w:szCs w:val="22"/>
              </w:rPr>
            </w:pPr>
            <w:r w:rsidRPr="00940161">
              <w:rPr>
                <w:rFonts w:eastAsia="Times New Roman"/>
                <w:sz w:val="22"/>
                <w:szCs w:val="22"/>
              </w:rPr>
              <w:t>270</w:t>
            </w:r>
          </w:p>
        </w:tc>
        <w:tc>
          <w:tcPr>
            <w:tcW w:w="805" w:type="dxa"/>
            <w:vAlign w:val="center"/>
          </w:tcPr>
          <w:p w14:paraId="361C11BC" w14:textId="1EC7B263" w:rsidR="009A12BF" w:rsidRPr="00940161" w:rsidRDefault="009A12BF" w:rsidP="00F44BA6">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6DE11B88" w14:textId="3F2FEE5D" w:rsidR="009A12BF" w:rsidRPr="00940161" w:rsidRDefault="009A12BF" w:rsidP="00F44BA6">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6FEA201F" w14:textId="6C393F8B" w:rsidR="009A12BF" w:rsidRPr="00940161" w:rsidRDefault="009A12BF" w:rsidP="00F44BA6">
            <w:pPr>
              <w:jc w:val="center"/>
              <w:rPr>
                <w:rFonts w:eastAsia="Times New Roman"/>
                <w:sz w:val="22"/>
                <w:szCs w:val="22"/>
              </w:rPr>
            </w:pPr>
            <w:r w:rsidRPr="00940161">
              <w:rPr>
                <w:rFonts w:eastAsia="Times New Roman"/>
                <w:color w:val="000000"/>
                <w:sz w:val="22"/>
                <w:szCs w:val="22"/>
              </w:rPr>
              <w:t>2.47</w:t>
            </w:r>
          </w:p>
        </w:tc>
      </w:tr>
      <w:tr w:rsidR="009A12BF" w:rsidRPr="00940161" w14:paraId="7B778220" w14:textId="77777777" w:rsidTr="00F44BA6">
        <w:trPr>
          <w:jc w:val="center"/>
        </w:trPr>
        <w:tc>
          <w:tcPr>
            <w:tcW w:w="1403" w:type="dxa"/>
            <w:vMerge/>
            <w:tcBorders>
              <w:left w:val="single" w:sz="24" w:space="0" w:color="auto"/>
              <w:right w:val="single" w:sz="24" w:space="0" w:color="auto"/>
            </w:tcBorders>
            <w:vAlign w:val="center"/>
          </w:tcPr>
          <w:p w14:paraId="267BC35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5026BCC" w14:textId="77777777" w:rsidR="009A12BF" w:rsidRPr="00940161" w:rsidRDefault="009A12BF"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78EE66F8" w14:textId="5D35BBB4" w:rsidR="009A12BF" w:rsidRPr="00940161" w:rsidRDefault="009A12BF" w:rsidP="00F44BA6">
            <w:pPr>
              <w:jc w:val="center"/>
              <w:rPr>
                <w:rFonts w:eastAsia="Times New Roman"/>
                <w:sz w:val="22"/>
                <w:szCs w:val="22"/>
              </w:rPr>
            </w:pPr>
            <w:r w:rsidRPr="00940161">
              <w:rPr>
                <w:rFonts w:eastAsia="Times New Roman"/>
                <w:sz w:val="22"/>
                <w:szCs w:val="22"/>
              </w:rPr>
              <w:t>276</w:t>
            </w:r>
          </w:p>
        </w:tc>
        <w:tc>
          <w:tcPr>
            <w:tcW w:w="805" w:type="dxa"/>
            <w:vAlign w:val="center"/>
          </w:tcPr>
          <w:p w14:paraId="6CF12DA7" w14:textId="0A8155DD" w:rsidR="009A12BF" w:rsidRPr="00940161" w:rsidRDefault="009A12BF" w:rsidP="00F44BA6">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7B715FB8" w14:textId="2CD83091" w:rsidR="009A12BF" w:rsidRPr="00940161" w:rsidRDefault="009A12BF" w:rsidP="00F44BA6">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47720004" w14:textId="63620531" w:rsidR="009A12BF" w:rsidRPr="00940161" w:rsidRDefault="009A12BF" w:rsidP="00F44BA6">
            <w:pPr>
              <w:jc w:val="center"/>
              <w:rPr>
                <w:rFonts w:eastAsia="Times New Roman"/>
                <w:sz w:val="22"/>
                <w:szCs w:val="22"/>
              </w:rPr>
            </w:pPr>
            <w:r w:rsidRPr="00940161">
              <w:rPr>
                <w:rFonts w:eastAsia="Times New Roman"/>
                <w:color w:val="000000"/>
                <w:sz w:val="22"/>
                <w:szCs w:val="22"/>
              </w:rPr>
              <w:t>6.01</w:t>
            </w:r>
          </w:p>
        </w:tc>
      </w:tr>
      <w:tr w:rsidR="009A12BF" w:rsidRPr="00940161" w14:paraId="0DF08656" w14:textId="77777777" w:rsidTr="00F44BA6">
        <w:trPr>
          <w:jc w:val="center"/>
        </w:trPr>
        <w:tc>
          <w:tcPr>
            <w:tcW w:w="1403" w:type="dxa"/>
            <w:vMerge/>
            <w:tcBorders>
              <w:left w:val="single" w:sz="24" w:space="0" w:color="auto"/>
              <w:right w:val="single" w:sz="24" w:space="0" w:color="auto"/>
            </w:tcBorders>
            <w:vAlign w:val="center"/>
          </w:tcPr>
          <w:p w14:paraId="32C7FC5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27581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296C1C37" w14:textId="77A813C9" w:rsidR="009A12BF" w:rsidRPr="00940161" w:rsidRDefault="009A12BF" w:rsidP="00F44BA6">
            <w:pPr>
              <w:jc w:val="center"/>
              <w:rPr>
                <w:rFonts w:eastAsia="Times New Roman"/>
                <w:sz w:val="22"/>
                <w:szCs w:val="22"/>
              </w:rPr>
            </w:pPr>
            <w:r w:rsidRPr="00940161">
              <w:rPr>
                <w:rFonts w:eastAsia="Times New Roman"/>
                <w:sz w:val="22"/>
                <w:szCs w:val="22"/>
              </w:rPr>
              <w:t>270</w:t>
            </w:r>
          </w:p>
        </w:tc>
        <w:tc>
          <w:tcPr>
            <w:tcW w:w="805" w:type="dxa"/>
            <w:vAlign w:val="center"/>
          </w:tcPr>
          <w:p w14:paraId="33832EFE" w14:textId="06C5F1D8" w:rsidR="009A12BF" w:rsidRPr="00940161" w:rsidRDefault="009A12BF" w:rsidP="00F44BA6">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4AAE84EA" w14:textId="7CCBE8CA" w:rsidR="009A12BF" w:rsidRPr="00940161" w:rsidRDefault="009A12BF" w:rsidP="00F44BA6">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242DD928" w14:textId="426E0976"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r w:rsidR="009A12BF" w:rsidRPr="00940161" w14:paraId="67C7CA43" w14:textId="77777777" w:rsidTr="00F44BA6">
        <w:trPr>
          <w:jc w:val="center"/>
        </w:trPr>
        <w:tc>
          <w:tcPr>
            <w:tcW w:w="1403" w:type="dxa"/>
            <w:vMerge/>
            <w:tcBorders>
              <w:left w:val="single" w:sz="24" w:space="0" w:color="auto"/>
              <w:right w:val="single" w:sz="24" w:space="0" w:color="auto"/>
            </w:tcBorders>
            <w:vAlign w:val="center"/>
          </w:tcPr>
          <w:p w14:paraId="5F5E4A9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5F4E6E" w14:textId="77777777" w:rsidR="009A12BF" w:rsidRPr="00940161" w:rsidRDefault="009A12BF"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46509CD0" w14:textId="060C02A1" w:rsidR="009A12BF" w:rsidRPr="00940161" w:rsidRDefault="009A12BF" w:rsidP="00F44BA6">
            <w:pPr>
              <w:jc w:val="center"/>
              <w:rPr>
                <w:rFonts w:eastAsia="Times New Roman"/>
                <w:sz w:val="22"/>
                <w:szCs w:val="22"/>
              </w:rPr>
            </w:pPr>
            <w:r w:rsidRPr="00940161">
              <w:rPr>
                <w:rFonts w:eastAsia="Times New Roman"/>
                <w:sz w:val="22"/>
                <w:szCs w:val="22"/>
              </w:rPr>
              <w:t>274</w:t>
            </w:r>
          </w:p>
        </w:tc>
        <w:tc>
          <w:tcPr>
            <w:tcW w:w="805" w:type="dxa"/>
            <w:vAlign w:val="center"/>
          </w:tcPr>
          <w:p w14:paraId="1D9CC303" w14:textId="0ED46F7E" w:rsidR="009A12BF" w:rsidRPr="00940161" w:rsidRDefault="009A12BF" w:rsidP="00F44BA6">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21F20FB3" w14:textId="35AE7D7A" w:rsidR="009A12BF" w:rsidRPr="00940161" w:rsidRDefault="009A12BF" w:rsidP="00F44BA6">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5E51160D" w14:textId="126DBEF3"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bl>
    <w:p w14:paraId="645DCBCF"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0B18DC" w:rsidRPr="00940161" w14:paraId="1D1D957A" w14:textId="77777777" w:rsidTr="00B044B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D60AEC8"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011E2A71"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7D4EE738"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57095C0F"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10F54DD7" w14:textId="77777777" w:rsidTr="00B044B2">
        <w:trPr>
          <w:jc w:val="center"/>
        </w:trPr>
        <w:tc>
          <w:tcPr>
            <w:tcW w:w="2213" w:type="dxa"/>
            <w:gridSpan w:val="2"/>
            <w:vMerge/>
            <w:tcBorders>
              <w:left w:val="single" w:sz="24" w:space="0" w:color="auto"/>
              <w:bottom w:val="single" w:sz="24" w:space="0" w:color="auto"/>
              <w:right w:val="single" w:sz="24" w:space="0" w:color="auto"/>
            </w:tcBorders>
            <w:vAlign w:val="center"/>
          </w:tcPr>
          <w:p w14:paraId="12FC1DA0"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6D092E5B"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44451D9"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C049DD1" w14:textId="77777777" w:rsidR="000B18DC" w:rsidRPr="00940161" w:rsidRDefault="000B18DC" w:rsidP="00F44BA6">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827264D" w14:textId="77777777" w:rsidR="000B18DC" w:rsidRPr="00940161" w:rsidRDefault="000B18DC" w:rsidP="00F44BA6">
            <w:pPr>
              <w:jc w:val="center"/>
              <w:rPr>
                <w:rFonts w:eastAsia="Times New Roman"/>
                <w:b/>
                <w:sz w:val="22"/>
                <w:szCs w:val="22"/>
              </w:rPr>
            </w:pPr>
          </w:p>
        </w:tc>
      </w:tr>
      <w:tr w:rsidR="00B044B2" w:rsidRPr="00940161" w14:paraId="47BCAE98" w14:textId="77777777" w:rsidTr="00B044B2">
        <w:trPr>
          <w:jc w:val="center"/>
        </w:trPr>
        <w:tc>
          <w:tcPr>
            <w:tcW w:w="2213" w:type="dxa"/>
            <w:gridSpan w:val="2"/>
            <w:tcBorders>
              <w:top w:val="single" w:sz="24" w:space="0" w:color="auto"/>
              <w:left w:val="single" w:sz="24" w:space="0" w:color="auto"/>
              <w:right w:val="single" w:sz="24" w:space="0" w:color="auto"/>
            </w:tcBorders>
            <w:vAlign w:val="center"/>
          </w:tcPr>
          <w:p w14:paraId="2DB7D9F1" w14:textId="77777777" w:rsidR="00B044B2" w:rsidRPr="00940161" w:rsidRDefault="00B044B2"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0130CC2B" w14:textId="5A43EF91" w:rsidR="00B044B2" w:rsidRPr="00940161" w:rsidRDefault="00B044B2" w:rsidP="00F44BA6">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48154A63" w14:textId="2C8F7A30" w:rsidR="00B044B2" w:rsidRPr="00940161" w:rsidRDefault="00B044B2" w:rsidP="00F44BA6">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73D39DB7" w14:textId="250C5D90" w:rsidR="00B044B2" w:rsidRPr="00940161" w:rsidRDefault="00B044B2" w:rsidP="00F44BA6">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18567469" w14:textId="798019E4" w:rsidR="00B044B2" w:rsidRPr="00940161" w:rsidRDefault="00B044B2" w:rsidP="00F44BA6">
            <w:pPr>
              <w:jc w:val="center"/>
              <w:rPr>
                <w:rFonts w:eastAsia="Times New Roman"/>
                <w:sz w:val="22"/>
                <w:szCs w:val="22"/>
              </w:rPr>
            </w:pPr>
            <w:r w:rsidRPr="00940161">
              <w:rPr>
                <w:rFonts w:eastAsia="Times New Roman"/>
                <w:color w:val="000000"/>
                <w:sz w:val="22"/>
                <w:szCs w:val="22"/>
              </w:rPr>
              <w:t>0.25</w:t>
            </w:r>
          </w:p>
        </w:tc>
      </w:tr>
      <w:tr w:rsidR="00B044B2" w:rsidRPr="00940161" w14:paraId="5FF7DA60" w14:textId="77777777" w:rsidTr="00B044B2">
        <w:trPr>
          <w:jc w:val="center"/>
        </w:trPr>
        <w:tc>
          <w:tcPr>
            <w:tcW w:w="2213" w:type="dxa"/>
            <w:gridSpan w:val="2"/>
            <w:tcBorders>
              <w:left w:val="single" w:sz="24" w:space="0" w:color="auto"/>
              <w:bottom w:val="single" w:sz="24" w:space="0" w:color="auto"/>
              <w:right w:val="single" w:sz="24" w:space="0" w:color="auto"/>
            </w:tcBorders>
            <w:vAlign w:val="center"/>
          </w:tcPr>
          <w:p w14:paraId="2C82DDE1" w14:textId="0127BF96" w:rsidR="00B044B2" w:rsidRPr="00940161" w:rsidRDefault="00B044B2"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86C05A" w14:textId="7B4A74C6" w:rsidR="00B044B2" w:rsidRPr="00940161" w:rsidRDefault="00B044B2" w:rsidP="00F44BA6">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538E1EB3" w14:textId="726ECDBB" w:rsidR="00B044B2" w:rsidRPr="00940161" w:rsidRDefault="00B044B2" w:rsidP="00F44BA6">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0E3CA959" w14:textId="2AA0435D" w:rsidR="00B044B2" w:rsidRPr="00940161" w:rsidRDefault="00B044B2" w:rsidP="00F44BA6">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8397986" w14:textId="7452CC96"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091C1A1B" w14:textId="77777777" w:rsidTr="00B044B2">
        <w:trPr>
          <w:jc w:val="center"/>
        </w:trPr>
        <w:tc>
          <w:tcPr>
            <w:tcW w:w="1403" w:type="dxa"/>
            <w:vMerge w:val="restart"/>
            <w:tcBorders>
              <w:top w:val="single" w:sz="24" w:space="0" w:color="auto"/>
              <w:left w:val="single" w:sz="24" w:space="0" w:color="auto"/>
              <w:right w:val="single" w:sz="24" w:space="0" w:color="auto"/>
            </w:tcBorders>
            <w:vAlign w:val="center"/>
          </w:tcPr>
          <w:p w14:paraId="428186C4" w14:textId="77777777" w:rsidR="00B044B2" w:rsidRPr="00940161" w:rsidRDefault="00B044B2"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E1BEAA3" w14:textId="77777777" w:rsidR="00B044B2" w:rsidRPr="00940161" w:rsidRDefault="00B044B2"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0055C77" w14:textId="16113289" w:rsidR="00B044B2" w:rsidRPr="00940161" w:rsidRDefault="00B044B2" w:rsidP="00F44BA6">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38B8EE6A" w14:textId="2CCC7CED" w:rsidR="00B044B2" w:rsidRPr="00940161" w:rsidRDefault="00B044B2" w:rsidP="00F44BA6">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299F204A" w14:textId="21F39565" w:rsidR="00B044B2" w:rsidRPr="00940161" w:rsidRDefault="00B044B2" w:rsidP="00F44BA6">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58A6912C" w14:textId="3AEBF656"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02664390" w14:textId="77777777" w:rsidTr="00B044B2">
        <w:trPr>
          <w:jc w:val="center"/>
        </w:trPr>
        <w:tc>
          <w:tcPr>
            <w:tcW w:w="1403" w:type="dxa"/>
            <w:vMerge/>
            <w:tcBorders>
              <w:left w:val="single" w:sz="24" w:space="0" w:color="auto"/>
              <w:right w:val="single" w:sz="24" w:space="0" w:color="auto"/>
            </w:tcBorders>
            <w:vAlign w:val="center"/>
          </w:tcPr>
          <w:p w14:paraId="16223E7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786E" w14:textId="77777777" w:rsidR="00B044B2" w:rsidRPr="00940161" w:rsidRDefault="00B044B2"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7EFF0F2" w14:textId="3BE14AB1"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4AFB5DB6" w14:textId="4CFB43CA"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846FB3E" w14:textId="4100BE17"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4621311F" w14:textId="09560E46"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5E0406CA" w14:textId="77777777" w:rsidTr="00B044B2">
        <w:trPr>
          <w:jc w:val="center"/>
        </w:trPr>
        <w:tc>
          <w:tcPr>
            <w:tcW w:w="1403" w:type="dxa"/>
            <w:vMerge/>
            <w:tcBorders>
              <w:left w:val="single" w:sz="24" w:space="0" w:color="auto"/>
              <w:right w:val="single" w:sz="24" w:space="0" w:color="auto"/>
            </w:tcBorders>
            <w:vAlign w:val="center"/>
          </w:tcPr>
          <w:p w14:paraId="283AA1DD"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C6057C1" w14:textId="77777777" w:rsidR="00B044B2" w:rsidRPr="00940161" w:rsidRDefault="00B044B2"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71367FF" w14:textId="5E646DE7" w:rsidR="00B044B2" w:rsidRPr="00940161" w:rsidRDefault="00B044B2" w:rsidP="00F44BA6">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4E89763B" w14:textId="4DD928BC" w:rsidR="00B044B2" w:rsidRPr="00940161" w:rsidRDefault="00B044B2"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A89920C" w14:textId="3484A9EE" w:rsidR="00B044B2" w:rsidRPr="00940161" w:rsidRDefault="00B044B2" w:rsidP="00F44BA6">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5AB49D51" w14:textId="6FA6657C"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61A44751" w14:textId="77777777" w:rsidTr="00B044B2">
        <w:trPr>
          <w:jc w:val="center"/>
        </w:trPr>
        <w:tc>
          <w:tcPr>
            <w:tcW w:w="1403" w:type="dxa"/>
            <w:vMerge/>
            <w:tcBorders>
              <w:left w:val="single" w:sz="24" w:space="0" w:color="auto"/>
              <w:right w:val="single" w:sz="24" w:space="0" w:color="auto"/>
            </w:tcBorders>
            <w:vAlign w:val="center"/>
          </w:tcPr>
          <w:p w14:paraId="5B854F7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4469180" w14:textId="77777777" w:rsidR="00B044B2" w:rsidRPr="00940161" w:rsidRDefault="00B044B2"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248AC59" w14:textId="1EFC8AC4" w:rsidR="00B044B2" w:rsidRPr="00940161" w:rsidRDefault="00B044B2"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908ABCB" w14:textId="59644C35" w:rsidR="00B044B2" w:rsidRPr="00940161" w:rsidRDefault="00B044B2"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5CB3864D" w14:textId="71F36F84" w:rsidR="00B044B2" w:rsidRPr="00940161" w:rsidRDefault="00B044B2" w:rsidP="00F44BA6">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6E34260A" w14:textId="6E5AC290" w:rsidR="00B044B2" w:rsidRPr="00940161" w:rsidRDefault="00B044B2" w:rsidP="00F44BA6">
            <w:pPr>
              <w:jc w:val="center"/>
              <w:rPr>
                <w:rFonts w:eastAsia="Times New Roman"/>
                <w:sz w:val="22"/>
                <w:szCs w:val="22"/>
              </w:rPr>
            </w:pPr>
            <w:r w:rsidRPr="00940161">
              <w:rPr>
                <w:rFonts w:eastAsia="Times New Roman"/>
                <w:color w:val="000000"/>
                <w:sz w:val="22"/>
                <w:szCs w:val="22"/>
              </w:rPr>
              <w:t>2.12</w:t>
            </w:r>
          </w:p>
        </w:tc>
      </w:tr>
      <w:tr w:rsidR="00B044B2" w:rsidRPr="00940161" w14:paraId="4C5D8463" w14:textId="77777777" w:rsidTr="00B044B2">
        <w:trPr>
          <w:jc w:val="center"/>
        </w:trPr>
        <w:tc>
          <w:tcPr>
            <w:tcW w:w="1403" w:type="dxa"/>
            <w:vMerge/>
            <w:tcBorders>
              <w:left w:val="single" w:sz="24" w:space="0" w:color="auto"/>
              <w:right w:val="single" w:sz="24" w:space="0" w:color="auto"/>
            </w:tcBorders>
            <w:vAlign w:val="center"/>
          </w:tcPr>
          <w:p w14:paraId="7650C7A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408AB6A" w14:textId="77777777" w:rsidR="00B044B2" w:rsidRPr="00940161" w:rsidRDefault="00B044B2"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BA4AF4A" w14:textId="77CC6045"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7E5830C" w14:textId="76964128" w:rsidR="00B044B2" w:rsidRPr="00940161" w:rsidRDefault="00B044B2" w:rsidP="00F44BA6">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6AE1430A" w14:textId="51F7EAEF" w:rsidR="00B044B2" w:rsidRPr="00940161" w:rsidRDefault="00B044B2" w:rsidP="00F44BA6">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5ED5D51C" w14:textId="2A43F616" w:rsidR="00B044B2" w:rsidRPr="00940161" w:rsidRDefault="00B044B2" w:rsidP="00F44BA6">
            <w:pPr>
              <w:jc w:val="center"/>
              <w:rPr>
                <w:rFonts w:eastAsia="Times New Roman"/>
                <w:sz w:val="22"/>
                <w:szCs w:val="22"/>
              </w:rPr>
            </w:pPr>
            <w:r w:rsidRPr="00940161">
              <w:rPr>
                <w:rFonts w:eastAsia="Times New Roman"/>
                <w:color w:val="000000"/>
                <w:sz w:val="22"/>
                <w:szCs w:val="22"/>
              </w:rPr>
              <w:t>3.11</w:t>
            </w:r>
          </w:p>
        </w:tc>
      </w:tr>
      <w:tr w:rsidR="00B044B2" w:rsidRPr="00940161" w14:paraId="69D8CBA8" w14:textId="77777777" w:rsidTr="00B044B2">
        <w:trPr>
          <w:jc w:val="center"/>
        </w:trPr>
        <w:tc>
          <w:tcPr>
            <w:tcW w:w="1403" w:type="dxa"/>
            <w:vMerge/>
            <w:tcBorders>
              <w:left w:val="single" w:sz="24" w:space="0" w:color="auto"/>
              <w:right w:val="single" w:sz="24" w:space="0" w:color="auto"/>
            </w:tcBorders>
            <w:vAlign w:val="center"/>
          </w:tcPr>
          <w:p w14:paraId="3AACB56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EB8691F" w14:textId="77777777" w:rsidR="00B044B2" w:rsidRPr="00940161" w:rsidRDefault="00B044B2"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3A573EC" w14:textId="7D4E92BD"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0D5CFE47" w14:textId="4A605C90" w:rsidR="00B044B2" w:rsidRPr="00940161" w:rsidRDefault="00B044B2" w:rsidP="00F44BA6">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43939F97" w14:textId="31A642D5" w:rsidR="00B044B2" w:rsidRPr="00940161" w:rsidRDefault="00B044B2" w:rsidP="00F44BA6">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115E4DBB" w14:textId="2EF11193" w:rsidR="00B044B2" w:rsidRPr="00940161" w:rsidRDefault="00B044B2" w:rsidP="00F44BA6">
            <w:pPr>
              <w:jc w:val="center"/>
              <w:rPr>
                <w:rFonts w:eastAsia="Times New Roman"/>
                <w:sz w:val="22"/>
                <w:szCs w:val="22"/>
              </w:rPr>
            </w:pPr>
            <w:r w:rsidRPr="00940161">
              <w:rPr>
                <w:rFonts w:eastAsia="Times New Roman"/>
                <w:color w:val="000000"/>
                <w:sz w:val="22"/>
                <w:szCs w:val="22"/>
              </w:rPr>
              <w:t>2.69</w:t>
            </w:r>
          </w:p>
        </w:tc>
      </w:tr>
      <w:tr w:rsidR="00B044B2" w:rsidRPr="00940161" w14:paraId="405A5267" w14:textId="77777777" w:rsidTr="00B044B2">
        <w:trPr>
          <w:jc w:val="center"/>
        </w:trPr>
        <w:tc>
          <w:tcPr>
            <w:tcW w:w="1403" w:type="dxa"/>
            <w:vMerge/>
            <w:tcBorders>
              <w:left w:val="single" w:sz="24" w:space="0" w:color="auto"/>
              <w:right w:val="single" w:sz="24" w:space="0" w:color="auto"/>
            </w:tcBorders>
            <w:vAlign w:val="center"/>
          </w:tcPr>
          <w:p w14:paraId="3D09EC3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B88B78" w14:textId="77777777" w:rsidR="00B044B2" w:rsidRPr="00940161" w:rsidRDefault="00B044B2"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02CB53FD" w14:textId="6DCBDC8C"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4D61B8C6" w14:textId="40D8D7B4" w:rsidR="00B044B2" w:rsidRPr="00940161" w:rsidRDefault="00B044B2" w:rsidP="00F44BA6">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38FA4FAF" w14:textId="157C144E" w:rsidR="00B044B2" w:rsidRPr="00940161" w:rsidRDefault="00B044B2" w:rsidP="00DD779C">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75CFCF8D" w14:textId="61901025" w:rsidR="00B044B2" w:rsidRPr="00940161" w:rsidRDefault="00B044B2" w:rsidP="00F44BA6">
            <w:pPr>
              <w:jc w:val="center"/>
              <w:rPr>
                <w:rFonts w:eastAsia="Times New Roman"/>
                <w:sz w:val="22"/>
                <w:szCs w:val="22"/>
              </w:rPr>
            </w:pPr>
            <w:r w:rsidRPr="00940161">
              <w:rPr>
                <w:rFonts w:eastAsia="Times New Roman"/>
                <w:color w:val="000000"/>
                <w:sz w:val="22"/>
                <w:szCs w:val="22"/>
              </w:rPr>
              <w:t>1.98</w:t>
            </w:r>
          </w:p>
        </w:tc>
      </w:tr>
      <w:tr w:rsidR="00B044B2" w:rsidRPr="00940161" w14:paraId="45B1F8B8" w14:textId="77777777" w:rsidTr="00B044B2">
        <w:trPr>
          <w:jc w:val="center"/>
        </w:trPr>
        <w:tc>
          <w:tcPr>
            <w:tcW w:w="1403" w:type="dxa"/>
            <w:vMerge/>
            <w:tcBorders>
              <w:left w:val="single" w:sz="24" w:space="0" w:color="auto"/>
              <w:right w:val="single" w:sz="24" w:space="0" w:color="auto"/>
            </w:tcBorders>
            <w:vAlign w:val="center"/>
          </w:tcPr>
          <w:p w14:paraId="64180EC2"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9FB2469" w14:textId="77777777" w:rsidR="00B044B2" w:rsidRPr="00940161" w:rsidRDefault="00B044B2"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2B09442" w14:textId="59D7DD25"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B345FB9" w14:textId="494BBC97" w:rsidR="00B044B2" w:rsidRPr="00940161" w:rsidRDefault="00B044B2" w:rsidP="00F44BA6">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33491B72" w14:textId="7AAC9CE8" w:rsidR="00B044B2" w:rsidRPr="00940161" w:rsidRDefault="00B044B2" w:rsidP="00F44BA6">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16AEA9BA" w14:textId="7B3F8049" w:rsidR="00B044B2" w:rsidRPr="00940161" w:rsidRDefault="00B044B2" w:rsidP="00F44BA6">
            <w:pPr>
              <w:jc w:val="center"/>
              <w:rPr>
                <w:rFonts w:eastAsia="Times New Roman"/>
                <w:sz w:val="22"/>
                <w:szCs w:val="22"/>
              </w:rPr>
            </w:pPr>
            <w:r w:rsidRPr="00940161">
              <w:rPr>
                <w:rFonts w:eastAsia="Times New Roman"/>
                <w:color w:val="000000"/>
                <w:sz w:val="22"/>
                <w:szCs w:val="22"/>
              </w:rPr>
              <w:t>2.12</w:t>
            </w:r>
          </w:p>
        </w:tc>
      </w:tr>
      <w:tr w:rsidR="00B044B2" w:rsidRPr="00940161" w14:paraId="12A24EB4" w14:textId="77777777" w:rsidTr="00B044B2">
        <w:trPr>
          <w:jc w:val="center"/>
        </w:trPr>
        <w:tc>
          <w:tcPr>
            <w:tcW w:w="1403" w:type="dxa"/>
            <w:vMerge/>
            <w:tcBorders>
              <w:left w:val="single" w:sz="24" w:space="0" w:color="auto"/>
              <w:right w:val="single" w:sz="24" w:space="0" w:color="auto"/>
            </w:tcBorders>
            <w:vAlign w:val="center"/>
          </w:tcPr>
          <w:p w14:paraId="579F94DE"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01EE350" w14:textId="77777777" w:rsidR="00B044B2" w:rsidRPr="00940161" w:rsidRDefault="00B044B2"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C0345A8" w14:textId="798ED920" w:rsidR="00B044B2" w:rsidRPr="00940161" w:rsidRDefault="00B044B2" w:rsidP="00F44BA6">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49436D2" w14:textId="782C8C85" w:rsidR="00B044B2" w:rsidRPr="00940161" w:rsidRDefault="00B044B2" w:rsidP="00F44BA6">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4507C246" w14:textId="3746F697" w:rsidR="00B044B2" w:rsidRPr="00940161" w:rsidRDefault="00B044B2" w:rsidP="00F44BA6">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55B4C2CE" w14:textId="5C54D55F" w:rsidR="00B044B2" w:rsidRPr="00940161" w:rsidRDefault="00B044B2" w:rsidP="00F44BA6">
            <w:pPr>
              <w:jc w:val="center"/>
              <w:rPr>
                <w:rFonts w:eastAsia="Times New Roman"/>
                <w:sz w:val="22"/>
                <w:szCs w:val="22"/>
              </w:rPr>
            </w:pPr>
            <w:r w:rsidRPr="00940161">
              <w:rPr>
                <w:rFonts w:eastAsia="Times New Roman"/>
                <w:color w:val="000000"/>
                <w:sz w:val="22"/>
                <w:szCs w:val="22"/>
              </w:rPr>
              <w:t>2.55</w:t>
            </w:r>
          </w:p>
        </w:tc>
      </w:tr>
      <w:tr w:rsidR="00B044B2" w:rsidRPr="00940161" w14:paraId="4921AF63" w14:textId="77777777" w:rsidTr="00B044B2">
        <w:trPr>
          <w:jc w:val="center"/>
        </w:trPr>
        <w:tc>
          <w:tcPr>
            <w:tcW w:w="1403" w:type="dxa"/>
            <w:vMerge/>
            <w:tcBorders>
              <w:left w:val="single" w:sz="24" w:space="0" w:color="auto"/>
              <w:right w:val="single" w:sz="24" w:space="0" w:color="auto"/>
            </w:tcBorders>
            <w:vAlign w:val="center"/>
          </w:tcPr>
          <w:p w14:paraId="77B1F8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89C2D1" w14:textId="77777777" w:rsidR="00B044B2" w:rsidRPr="00940161" w:rsidRDefault="00B044B2"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1D038CE4" w14:textId="6017B9BC"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2C40CCD0" w14:textId="093D3F09"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4CFE1F91" w14:textId="0ECC9E3A" w:rsidR="00B044B2" w:rsidRPr="00940161" w:rsidRDefault="00B044B2" w:rsidP="00F44BA6">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4C0DD142" w14:textId="0AF24E6A" w:rsidR="00B044B2" w:rsidRPr="00940161" w:rsidRDefault="00B044B2" w:rsidP="00F44BA6">
            <w:pPr>
              <w:jc w:val="center"/>
              <w:rPr>
                <w:rFonts w:eastAsia="Times New Roman"/>
                <w:sz w:val="22"/>
                <w:szCs w:val="22"/>
              </w:rPr>
            </w:pPr>
            <w:r w:rsidRPr="00940161">
              <w:rPr>
                <w:rFonts w:eastAsia="Times New Roman"/>
                <w:color w:val="000000"/>
                <w:sz w:val="22"/>
                <w:szCs w:val="22"/>
              </w:rPr>
              <w:t>0.14</w:t>
            </w:r>
          </w:p>
        </w:tc>
      </w:tr>
      <w:tr w:rsidR="00B044B2" w:rsidRPr="00940161" w14:paraId="01A5E3DD" w14:textId="77777777" w:rsidTr="00B044B2">
        <w:trPr>
          <w:jc w:val="center"/>
        </w:trPr>
        <w:tc>
          <w:tcPr>
            <w:tcW w:w="1403" w:type="dxa"/>
            <w:vMerge/>
            <w:tcBorders>
              <w:left w:val="single" w:sz="24" w:space="0" w:color="auto"/>
              <w:right w:val="single" w:sz="24" w:space="0" w:color="auto"/>
            </w:tcBorders>
            <w:vAlign w:val="center"/>
          </w:tcPr>
          <w:p w14:paraId="2C523DB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A16334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70BAF60C" w14:textId="0DA7F8AA"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4F7E2BD6" w14:textId="7FFB54AA" w:rsidR="00B044B2" w:rsidRPr="00940161" w:rsidRDefault="00B044B2"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66485C9" w14:textId="33296AB6"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496D5014" w14:textId="56277547"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5C5FE43D" w14:textId="77777777" w:rsidTr="00B044B2">
        <w:trPr>
          <w:jc w:val="center"/>
        </w:trPr>
        <w:tc>
          <w:tcPr>
            <w:tcW w:w="1403" w:type="dxa"/>
            <w:vMerge/>
            <w:tcBorders>
              <w:left w:val="single" w:sz="24" w:space="0" w:color="auto"/>
              <w:right w:val="single" w:sz="24" w:space="0" w:color="auto"/>
            </w:tcBorders>
            <w:vAlign w:val="center"/>
          </w:tcPr>
          <w:p w14:paraId="54234B8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9158DBA" w14:textId="77777777" w:rsidR="00B044B2" w:rsidRPr="00940161" w:rsidRDefault="00B044B2"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7AEAFE65" w14:textId="67EC05D3"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242E6320" w14:textId="64A86A75"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229D94F9" w14:textId="3DBB5880" w:rsidR="00B044B2" w:rsidRPr="00940161" w:rsidRDefault="00B044B2" w:rsidP="00F44BA6">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1268DFD7" w14:textId="610DD3A9" w:rsidR="00B044B2" w:rsidRPr="00940161" w:rsidRDefault="00B044B2" w:rsidP="00F44BA6">
            <w:pPr>
              <w:jc w:val="center"/>
              <w:rPr>
                <w:rFonts w:eastAsia="Times New Roman"/>
                <w:sz w:val="22"/>
                <w:szCs w:val="22"/>
              </w:rPr>
            </w:pPr>
            <w:r w:rsidRPr="00940161">
              <w:rPr>
                <w:rFonts w:eastAsia="Times New Roman"/>
                <w:color w:val="000000"/>
                <w:sz w:val="22"/>
                <w:szCs w:val="22"/>
              </w:rPr>
              <w:t>0.14</w:t>
            </w:r>
          </w:p>
        </w:tc>
      </w:tr>
      <w:tr w:rsidR="00B044B2" w:rsidRPr="00940161" w14:paraId="27C1ED22" w14:textId="77777777" w:rsidTr="00B044B2">
        <w:trPr>
          <w:jc w:val="center"/>
        </w:trPr>
        <w:tc>
          <w:tcPr>
            <w:tcW w:w="1403" w:type="dxa"/>
            <w:vMerge/>
            <w:tcBorders>
              <w:left w:val="single" w:sz="24" w:space="0" w:color="auto"/>
              <w:right w:val="single" w:sz="24" w:space="0" w:color="auto"/>
            </w:tcBorders>
            <w:vAlign w:val="center"/>
          </w:tcPr>
          <w:p w14:paraId="65C3EDA5"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880CBF4" w14:textId="77777777" w:rsidR="00B044B2" w:rsidRPr="00940161" w:rsidRDefault="00B044B2"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701D1087" w14:textId="2C08FF8B" w:rsidR="00B044B2" w:rsidRPr="00940161" w:rsidRDefault="00B044B2"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60FF06C" w14:textId="704046B1" w:rsidR="00B044B2" w:rsidRPr="00940161" w:rsidRDefault="00B044B2"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4C872FEF" w14:textId="282AADB3"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7946AF59" w14:textId="250EA4C2"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376EC91C" w14:textId="77777777" w:rsidTr="00B044B2">
        <w:trPr>
          <w:jc w:val="center"/>
        </w:trPr>
        <w:tc>
          <w:tcPr>
            <w:tcW w:w="1403" w:type="dxa"/>
            <w:vMerge/>
            <w:tcBorders>
              <w:left w:val="single" w:sz="24" w:space="0" w:color="auto"/>
              <w:right w:val="single" w:sz="24" w:space="0" w:color="auto"/>
            </w:tcBorders>
            <w:vAlign w:val="center"/>
          </w:tcPr>
          <w:p w14:paraId="55B2F84F"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DECC910" w14:textId="77777777" w:rsidR="00B044B2" w:rsidRPr="00940161" w:rsidRDefault="00B044B2"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FEA46E7" w14:textId="4FFF7762" w:rsidR="00B044B2" w:rsidRPr="00940161" w:rsidRDefault="00B044B2" w:rsidP="00F44BA6">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29AEC876" w14:textId="267C2AED"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14D27B7" w14:textId="0F653EEA" w:rsidR="00B044B2" w:rsidRPr="00940161" w:rsidRDefault="00B044B2" w:rsidP="00F44BA6">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7F970F1" w14:textId="1D50572D" w:rsidR="00B044B2" w:rsidRPr="00940161" w:rsidRDefault="00B044B2" w:rsidP="00F44BA6">
            <w:pPr>
              <w:jc w:val="center"/>
              <w:rPr>
                <w:rFonts w:eastAsia="Times New Roman"/>
                <w:sz w:val="22"/>
                <w:szCs w:val="22"/>
              </w:rPr>
            </w:pPr>
            <w:r w:rsidRPr="00940161">
              <w:rPr>
                <w:rFonts w:eastAsia="Times New Roman"/>
                <w:color w:val="000000"/>
                <w:sz w:val="22"/>
                <w:szCs w:val="22"/>
              </w:rPr>
              <w:t>0.42</w:t>
            </w:r>
          </w:p>
        </w:tc>
      </w:tr>
      <w:tr w:rsidR="00B044B2" w:rsidRPr="00940161" w14:paraId="2E4E7C29" w14:textId="77777777" w:rsidTr="00B044B2">
        <w:trPr>
          <w:jc w:val="center"/>
        </w:trPr>
        <w:tc>
          <w:tcPr>
            <w:tcW w:w="1403" w:type="dxa"/>
            <w:vMerge/>
            <w:tcBorders>
              <w:left w:val="single" w:sz="24" w:space="0" w:color="auto"/>
              <w:right w:val="single" w:sz="24" w:space="0" w:color="auto"/>
            </w:tcBorders>
            <w:vAlign w:val="center"/>
          </w:tcPr>
          <w:p w14:paraId="3025FEE1"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CAFD10F" w14:textId="77777777" w:rsidR="00B044B2" w:rsidRPr="00940161" w:rsidRDefault="00B044B2"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FF405B0" w14:textId="04878591"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F8B1798" w14:textId="5E1BB961"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6614CFD9" w14:textId="6B029AB9"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776A96C" w14:textId="5FD5673D" w:rsidR="00B044B2" w:rsidRPr="00940161" w:rsidRDefault="00B044B2" w:rsidP="00F44BA6">
            <w:pPr>
              <w:jc w:val="center"/>
              <w:rPr>
                <w:rFonts w:eastAsia="Times New Roman"/>
                <w:sz w:val="22"/>
                <w:szCs w:val="22"/>
              </w:rPr>
            </w:pPr>
            <w:r w:rsidRPr="00940161">
              <w:rPr>
                <w:rFonts w:eastAsia="Times New Roman"/>
                <w:color w:val="000000"/>
                <w:sz w:val="22"/>
                <w:szCs w:val="22"/>
              </w:rPr>
              <w:t>0.99</w:t>
            </w:r>
          </w:p>
        </w:tc>
      </w:tr>
      <w:tr w:rsidR="00B044B2" w:rsidRPr="00940161" w14:paraId="0E5FCF41" w14:textId="77777777" w:rsidTr="00B044B2">
        <w:trPr>
          <w:jc w:val="center"/>
        </w:trPr>
        <w:tc>
          <w:tcPr>
            <w:tcW w:w="1403" w:type="dxa"/>
            <w:vMerge/>
            <w:tcBorders>
              <w:left w:val="single" w:sz="24" w:space="0" w:color="auto"/>
              <w:right w:val="single" w:sz="24" w:space="0" w:color="auto"/>
            </w:tcBorders>
            <w:vAlign w:val="center"/>
          </w:tcPr>
          <w:p w14:paraId="13FE0844"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38FC43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0D682018" w14:textId="68A3B6CC" w:rsidR="00B044B2" w:rsidRPr="00940161" w:rsidRDefault="00B044B2" w:rsidP="00F44BA6">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EA3FA94" w14:textId="6BA893E9" w:rsidR="00B044B2" w:rsidRPr="00940161" w:rsidRDefault="00B044B2" w:rsidP="00F44BA6">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3D0F302" w14:textId="5723FA9E"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2207554A" w14:textId="3967EFDA" w:rsidR="00B044B2" w:rsidRPr="00940161" w:rsidRDefault="00B044B2" w:rsidP="00F44BA6">
            <w:pPr>
              <w:jc w:val="center"/>
              <w:rPr>
                <w:rFonts w:eastAsia="Times New Roman"/>
                <w:sz w:val="22"/>
                <w:szCs w:val="22"/>
              </w:rPr>
            </w:pPr>
            <w:r w:rsidRPr="00940161">
              <w:rPr>
                <w:rFonts w:eastAsia="Times New Roman"/>
                <w:color w:val="000000"/>
                <w:sz w:val="22"/>
                <w:szCs w:val="22"/>
              </w:rPr>
              <w:t>1.84</w:t>
            </w:r>
          </w:p>
        </w:tc>
      </w:tr>
      <w:tr w:rsidR="00B044B2" w:rsidRPr="00940161" w14:paraId="6A020DFD" w14:textId="77777777" w:rsidTr="00B044B2">
        <w:trPr>
          <w:jc w:val="center"/>
        </w:trPr>
        <w:tc>
          <w:tcPr>
            <w:tcW w:w="1403" w:type="dxa"/>
            <w:vMerge/>
            <w:tcBorders>
              <w:left w:val="single" w:sz="24" w:space="0" w:color="auto"/>
              <w:right w:val="single" w:sz="24" w:space="0" w:color="auto"/>
            </w:tcBorders>
            <w:vAlign w:val="center"/>
          </w:tcPr>
          <w:p w14:paraId="0C9E9C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BD925B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4898586" w14:textId="3D3F4FC0" w:rsidR="00B044B2" w:rsidRPr="00940161" w:rsidRDefault="00B044B2" w:rsidP="00F44BA6">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7AD4328E" w14:textId="40E34733"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9A4595D" w14:textId="65C5D8DB" w:rsidR="00B044B2" w:rsidRPr="00940161" w:rsidRDefault="00B044B2" w:rsidP="00F44BA6">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71050E4A" w14:textId="2BB36F14" w:rsidR="00B044B2" w:rsidRPr="00940161" w:rsidRDefault="00B044B2" w:rsidP="00F44BA6">
            <w:pPr>
              <w:jc w:val="center"/>
              <w:rPr>
                <w:rFonts w:eastAsia="Times New Roman"/>
                <w:sz w:val="22"/>
                <w:szCs w:val="22"/>
              </w:rPr>
            </w:pPr>
            <w:r w:rsidRPr="00940161">
              <w:rPr>
                <w:rFonts w:eastAsia="Times New Roman"/>
                <w:color w:val="000000"/>
                <w:sz w:val="22"/>
                <w:szCs w:val="22"/>
              </w:rPr>
              <w:t>0.57</w:t>
            </w:r>
          </w:p>
        </w:tc>
      </w:tr>
      <w:tr w:rsidR="00B044B2" w:rsidRPr="00940161" w14:paraId="1972BFF5" w14:textId="77777777" w:rsidTr="00B044B2">
        <w:trPr>
          <w:jc w:val="center"/>
        </w:trPr>
        <w:tc>
          <w:tcPr>
            <w:tcW w:w="1403" w:type="dxa"/>
            <w:vMerge/>
            <w:tcBorders>
              <w:left w:val="single" w:sz="24" w:space="0" w:color="auto"/>
              <w:right w:val="single" w:sz="24" w:space="0" w:color="auto"/>
            </w:tcBorders>
            <w:vAlign w:val="center"/>
          </w:tcPr>
          <w:p w14:paraId="6BDF8C55"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A178885" w14:textId="77777777" w:rsidR="00B044B2" w:rsidRPr="00940161" w:rsidRDefault="00B044B2"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3DD4907" w14:textId="6A2F502F" w:rsidR="00B044B2" w:rsidRPr="00940161" w:rsidRDefault="00B044B2" w:rsidP="00F44BA6">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0B479558" w14:textId="3424010D"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543917ED" w14:textId="63372DF9"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D57B976" w14:textId="2887085E" w:rsidR="00B044B2" w:rsidRPr="00940161" w:rsidRDefault="00B044B2" w:rsidP="00F44BA6">
            <w:pPr>
              <w:jc w:val="center"/>
              <w:rPr>
                <w:rFonts w:eastAsia="Times New Roman"/>
                <w:sz w:val="22"/>
                <w:szCs w:val="22"/>
              </w:rPr>
            </w:pPr>
            <w:r w:rsidRPr="00940161">
              <w:rPr>
                <w:rFonts w:eastAsia="Times New Roman"/>
                <w:color w:val="000000"/>
                <w:sz w:val="22"/>
                <w:szCs w:val="22"/>
              </w:rPr>
              <w:t>0.57</w:t>
            </w:r>
          </w:p>
        </w:tc>
      </w:tr>
      <w:tr w:rsidR="00B044B2" w:rsidRPr="00940161" w14:paraId="7C3ADBF1" w14:textId="77777777" w:rsidTr="00B044B2">
        <w:trPr>
          <w:jc w:val="center"/>
        </w:trPr>
        <w:tc>
          <w:tcPr>
            <w:tcW w:w="1403" w:type="dxa"/>
            <w:vMerge/>
            <w:tcBorders>
              <w:left w:val="single" w:sz="24" w:space="0" w:color="auto"/>
              <w:right w:val="single" w:sz="24" w:space="0" w:color="auto"/>
            </w:tcBorders>
            <w:vAlign w:val="center"/>
          </w:tcPr>
          <w:p w14:paraId="623AD68B"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589B6" w14:textId="77777777" w:rsidR="00B044B2" w:rsidRPr="00940161" w:rsidRDefault="00B044B2"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34C0BE38" w14:textId="644931BA" w:rsidR="00B044B2" w:rsidRPr="00940161" w:rsidRDefault="00B044B2" w:rsidP="00F44BA6">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614E3F89" w14:textId="67059CE3"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1E858C4" w14:textId="29209258" w:rsidR="00B044B2" w:rsidRPr="00940161" w:rsidRDefault="00B044B2" w:rsidP="00F44BA6">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19A2238F" w14:textId="3D7ADC68" w:rsidR="00B044B2" w:rsidRPr="00940161" w:rsidRDefault="00B044B2" w:rsidP="00F44BA6">
            <w:pPr>
              <w:jc w:val="center"/>
              <w:rPr>
                <w:rFonts w:eastAsia="Times New Roman"/>
                <w:sz w:val="22"/>
                <w:szCs w:val="22"/>
              </w:rPr>
            </w:pPr>
            <w:r w:rsidRPr="00940161">
              <w:rPr>
                <w:rFonts w:eastAsia="Times New Roman"/>
                <w:color w:val="000000"/>
                <w:sz w:val="22"/>
                <w:szCs w:val="22"/>
              </w:rPr>
              <w:t>1.41</w:t>
            </w:r>
          </w:p>
        </w:tc>
      </w:tr>
      <w:tr w:rsidR="00B044B2" w:rsidRPr="00940161" w14:paraId="75F56B01" w14:textId="77777777" w:rsidTr="00B044B2">
        <w:trPr>
          <w:jc w:val="center"/>
        </w:trPr>
        <w:tc>
          <w:tcPr>
            <w:tcW w:w="1403" w:type="dxa"/>
            <w:vMerge/>
            <w:tcBorders>
              <w:left w:val="single" w:sz="24" w:space="0" w:color="auto"/>
              <w:right w:val="single" w:sz="24" w:space="0" w:color="auto"/>
            </w:tcBorders>
            <w:vAlign w:val="center"/>
          </w:tcPr>
          <w:p w14:paraId="7914B93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B116465" w14:textId="77777777" w:rsidR="00B044B2" w:rsidRPr="00940161" w:rsidRDefault="00B044B2"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5453734" w14:textId="5D609504" w:rsidR="00B044B2" w:rsidRPr="00940161" w:rsidRDefault="00B044B2" w:rsidP="00F44BA6">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5B63AECA" w14:textId="5D41B183" w:rsidR="00B044B2" w:rsidRPr="00940161" w:rsidRDefault="00B044B2" w:rsidP="00F44BA6">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A35609D" w14:textId="148A86ED" w:rsidR="00B044B2" w:rsidRPr="00940161" w:rsidRDefault="00B044B2" w:rsidP="00F44BA6">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0CC829BA" w14:textId="3A6F3192" w:rsidR="00B044B2" w:rsidRPr="00940161" w:rsidRDefault="00B044B2" w:rsidP="00F44BA6">
            <w:pPr>
              <w:jc w:val="center"/>
              <w:rPr>
                <w:rFonts w:eastAsia="Times New Roman"/>
                <w:sz w:val="22"/>
                <w:szCs w:val="22"/>
              </w:rPr>
            </w:pPr>
            <w:r w:rsidRPr="00940161">
              <w:rPr>
                <w:rFonts w:eastAsia="Times New Roman"/>
                <w:color w:val="000000"/>
                <w:sz w:val="22"/>
                <w:szCs w:val="22"/>
              </w:rPr>
              <w:t>1.41</w:t>
            </w:r>
          </w:p>
        </w:tc>
      </w:tr>
      <w:tr w:rsidR="00B044B2" w:rsidRPr="00940161" w14:paraId="347731C5" w14:textId="77777777" w:rsidTr="00B044B2">
        <w:trPr>
          <w:jc w:val="center"/>
        </w:trPr>
        <w:tc>
          <w:tcPr>
            <w:tcW w:w="1403" w:type="dxa"/>
            <w:vMerge/>
            <w:tcBorders>
              <w:left w:val="single" w:sz="24" w:space="0" w:color="auto"/>
              <w:right w:val="single" w:sz="24" w:space="0" w:color="auto"/>
            </w:tcBorders>
            <w:vAlign w:val="center"/>
          </w:tcPr>
          <w:p w14:paraId="63170C8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8B153" w14:textId="77777777" w:rsidR="00B044B2" w:rsidRPr="00940161" w:rsidRDefault="00B044B2"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DC7708E" w14:textId="3C43E07B" w:rsidR="00B044B2" w:rsidRPr="00940161" w:rsidRDefault="00B044B2"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5735C24A" w14:textId="1307AC1F" w:rsidR="00B044B2" w:rsidRPr="00940161" w:rsidRDefault="00B044B2" w:rsidP="00F44BA6">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446B6E65" w14:textId="066D6874" w:rsidR="00B044B2" w:rsidRPr="00940161" w:rsidRDefault="00B044B2" w:rsidP="00F44BA6">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876E68A" w14:textId="490B4B4E" w:rsidR="00B044B2" w:rsidRPr="00940161" w:rsidRDefault="00B044B2" w:rsidP="00F44BA6">
            <w:pPr>
              <w:jc w:val="center"/>
              <w:rPr>
                <w:rFonts w:eastAsia="Times New Roman"/>
                <w:sz w:val="22"/>
                <w:szCs w:val="22"/>
              </w:rPr>
            </w:pPr>
            <w:r w:rsidRPr="00940161">
              <w:rPr>
                <w:rFonts w:eastAsia="Times New Roman"/>
                <w:color w:val="000000"/>
                <w:sz w:val="22"/>
                <w:szCs w:val="22"/>
              </w:rPr>
              <w:t>2.97</w:t>
            </w:r>
          </w:p>
        </w:tc>
      </w:tr>
      <w:tr w:rsidR="00B044B2" w:rsidRPr="00940161" w14:paraId="6941403B" w14:textId="77777777" w:rsidTr="00B044B2">
        <w:trPr>
          <w:jc w:val="center"/>
        </w:trPr>
        <w:tc>
          <w:tcPr>
            <w:tcW w:w="1403" w:type="dxa"/>
            <w:vMerge/>
            <w:tcBorders>
              <w:left w:val="single" w:sz="24" w:space="0" w:color="auto"/>
              <w:right w:val="single" w:sz="24" w:space="0" w:color="auto"/>
            </w:tcBorders>
            <w:vAlign w:val="center"/>
          </w:tcPr>
          <w:p w14:paraId="5BBD33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46017D1" w14:textId="77777777" w:rsidR="00B044B2" w:rsidRPr="00940161" w:rsidRDefault="00B044B2"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757E6CB0" w14:textId="2862E825" w:rsidR="00B044B2" w:rsidRPr="00940161" w:rsidRDefault="00B044B2" w:rsidP="00F44BA6">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0E1C8BE2" w14:textId="7570A6D5" w:rsidR="00B044B2" w:rsidRPr="00940161" w:rsidRDefault="00B044B2" w:rsidP="00F44BA6">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782F1EF6" w14:textId="56350431" w:rsidR="00B044B2" w:rsidRPr="00940161" w:rsidRDefault="00B044B2" w:rsidP="00F44BA6">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42C3B69B" w14:textId="6BD1FA6A"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63460211" w14:textId="77777777" w:rsidTr="00B044B2">
        <w:trPr>
          <w:jc w:val="center"/>
        </w:trPr>
        <w:tc>
          <w:tcPr>
            <w:tcW w:w="1403" w:type="dxa"/>
            <w:vMerge/>
            <w:tcBorders>
              <w:left w:val="single" w:sz="24" w:space="0" w:color="auto"/>
              <w:right w:val="single" w:sz="24" w:space="0" w:color="auto"/>
            </w:tcBorders>
            <w:vAlign w:val="center"/>
          </w:tcPr>
          <w:p w14:paraId="074A152B"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1ABE28" w14:textId="77777777" w:rsidR="00B044B2" w:rsidRPr="00940161" w:rsidRDefault="00B044B2"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5CFDCC76" w14:textId="7DBD3FF2" w:rsidR="00B044B2" w:rsidRPr="00940161" w:rsidRDefault="00B044B2" w:rsidP="00F44BA6">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0F99B319" w14:textId="604B2FCE" w:rsidR="00B044B2" w:rsidRPr="00940161" w:rsidRDefault="00B044B2" w:rsidP="00F44BA6">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16786C99" w14:textId="3EFC65C5" w:rsidR="00B044B2" w:rsidRPr="00940161" w:rsidRDefault="00B044B2" w:rsidP="00F44BA6">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24EAEAFF" w14:textId="70C5B40E"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2EFA6941" w14:textId="77777777" w:rsidTr="00B044B2">
        <w:trPr>
          <w:jc w:val="center"/>
        </w:trPr>
        <w:tc>
          <w:tcPr>
            <w:tcW w:w="1403" w:type="dxa"/>
            <w:vMerge/>
            <w:tcBorders>
              <w:left w:val="single" w:sz="24" w:space="0" w:color="auto"/>
              <w:right w:val="single" w:sz="24" w:space="0" w:color="auto"/>
            </w:tcBorders>
            <w:vAlign w:val="center"/>
          </w:tcPr>
          <w:p w14:paraId="0FCA2051"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8468A9B" w14:textId="77777777" w:rsidR="00B044B2" w:rsidRPr="00940161" w:rsidRDefault="00B044B2"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25404B94" w14:textId="3F75ECA5" w:rsidR="00B044B2" w:rsidRPr="00940161" w:rsidRDefault="00B044B2" w:rsidP="00F44BA6">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2EA03C7E" w14:textId="2A04449E" w:rsidR="00B044B2" w:rsidRPr="00940161" w:rsidRDefault="00B044B2" w:rsidP="00F44BA6">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543D6B70" w14:textId="68A4FF78" w:rsidR="00B044B2" w:rsidRPr="00940161" w:rsidRDefault="00B044B2" w:rsidP="00F44BA6">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534F9455" w14:textId="6FE5CCB2"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2C5971A8" w14:textId="77777777" w:rsidTr="00B044B2">
        <w:trPr>
          <w:jc w:val="center"/>
        </w:trPr>
        <w:tc>
          <w:tcPr>
            <w:tcW w:w="1403" w:type="dxa"/>
            <w:vMerge/>
            <w:tcBorders>
              <w:left w:val="single" w:sz="24" w:space="0" w:color="auto"/>
              <w:right w:val="single" w:sz="24" w:space="0" w:color="auto"/>
            </w:tcBorders>
            <w:vAlign w:val="center"/>
          </w:tcPr>
          <w:p w14:paraId="57A4BD6D"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03DE21" w14:textId="77777777" w:rsidR="00B044B2" w:rsidRPr="00940161" w:rsidRDefault="00B044B2"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D6D8888" w14:textId="00C9309A" w:rsidR="00B044B2" w:rsidRPr="00940161" w:rsidRDefault="00B044B2" w:rsidP="00F44BA6">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2E1B9C81" w14:textId="415A3732" w:rsidR="00B044B2" w:rsidRPr="00940161" w:rsidRDefault="00B044B2" w:rsidP="00F44BA6">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744FC532" w14:textId="4778610F" w:rsidR="00B044B2" w:rsidRPr="00940161" w:rsidRDefault="00B044B2" w:rsidP="00F44BA6">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334D022E" w14:textId="272EA1ED"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01F95D6C" w14:textId="77777777" w:rsidTr="00B044B2">
        <w:trPr>
          <w:jc w:val="center"/>
        </w:trPr>
        <w:tc>
          <w:tcPr>
            <w:tcW w:w="1403" w:type="dxa"/>
            <w:vMerge/>
            <w:tcBorders>
              <w:left w:val="single" w:sz="24" w:space="0" w:color="auto"/>
              <w:right w:val="single" w:sz="24" w:space="0" w:color="auto"/>
            </w:tcBorders>
            <w:vAlign w:val="center"/>
          </w:tcPr>
          <w:p w14:paraId="7E6A16C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6F93EA4" w14:textId="77777777" w:rsidR="00B044B2" w:rsidRPr="00940161" w:rsidRDefault="00B044B2"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62E4EBC6" w14:textId="3D045C4C" w:rsidR="00B044B2" w:rsidRPr="00940161" w:rsidRDefault="00B044B2" w:rsidP="00F44BA6">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335EEBD" w14:textId="6B559A76" w:rsidR="00B044B2" w:rsidRPr="00940161" w:rsidRDefault="00B044B2" w:rsidP="00F44BA6">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47147A0A" w14:textId="0B485117"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779AA002" w14:textId="20AD54F7" w:rsidR="00B044B2" w:rsidRPr="00940161" w:rsidRDefault="00B044B2" w:rsidP="00F44BA6">
            <w:pPr>
              <w:jc w:val="center"/>
              <w:rPr>
                <w:rFonts w:eastAsia="Times New Roman"/>
                <w:sz w:val="22"/>
                <w:szCs w:val="22"/>
              </w:rPr>
            </w:pPr>
            <w:r w:rsidRPr="00940161">
              <w:rPr>
                <w:rFonts w:eastAsia="Times New Roman"/>
                <w:color w:val="000000"/>
                <w:sz w:val="22"/>
                <w:szCs w:val="22"/>
              </w:rPr>
              <w:t>3.68</w:t>
            </w:r>
          </w:p>
        </w:tc>
      </w:tr>
      <w:tr w:rsidR="00B044B2" w:rsidRPr="00940161" w14:paraId="55AB7A6D" w14:textId="77777777" w:rsidTr="00B044B2">
        <w:trPr>
          <w:jc w:val="center"/>
        </w:trPr>
        <w:tc>
          <w:tcPr>
            <w:tcW w:w="1403" w:type="dxa"/>
            <w:vMerge/>
            <w:tcBorders>
              <w:left w:val="single" w:sz="24" w:space="0" w:color="auto"/>
              <w:right w:val="single" w:sz="24" w:space="0" w:color="auto"/>
            </w:tcBorders>
            <w:vAlign w:val="center"/>
          </w:tcPr>
          <w:p w14:paraId="5681B2E7"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8B92A60" w14:textId="77777777" w:rsidR="00B044B2" w:rsidRPr="00940161" w:rsidRDefault="00B044B2"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29B8948" w14:textId="4E138C50" w:rsidR="00B044B2" w:rsidRPr="00940161" w:rsidRDefault="00B044B2" w:rsidP="00F44BA6">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23EE51EB" w14:textId="5EFAC52F" w:rsidR="00B044B2" w:rsidRPr="00940161" w:rsidRDefault="00B044B2" w:rsidP="00F44BA6">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08C97826" w14:textId="0502BCB5" w:rsidR="00B044B2" w:rsidRPr="00940161" w:rsidRDefault="00B044B2" w:rsidP="00F44BA6">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3412F0C5" w14:textId="3E4DD639" w:rsidR="00B044B2" w:rsidRPr="00940161" w:rsidRDefault="00B044B2" w:rsidP="00F44BA6">
            <w:pPr>
              <w:jc w:val="center"/>
              <w:rPr>
                <w:rFonts w:eastAsia="Times New Roman"/>
                <w:sz w:val="22"/>
                <w:szCs w:val="22"/>
              </w:rPr>
            </w:pPr>
            <w:r w:rsidRPr="00940161">
              <w:rPr>
                <w:rFonts w:eastAsia="Times New Roman"/>
                <w:color w:val="000000"/>
                <w:sz w:val="22"/>
                <w:szCs w:val="22"/>
              </w:rPr>
              <w:t>2.40</w:t>
            </w:r>
          </w:p>
        </w:tc>
      </w:tr>
      <w:tr w:rsidR="00B044B2" w:rsidRPr="00940161" w14:paraId="18915EC5" w14:textId="77777777" w:rsidTr="00B044B2">
        <w:trPr>
          <w:jc w:val="center"/>
        </w:trPr>
        <w:tc>
          <w:tcPr>
            <w:tcW w:w="1403" w:type="dxa"/>
            <w:vMerge/>
            <w:tcBorders>
              <w:left w:val="single" w:sz="24" w:space="0" w:color="auto"/>
              <w:right w:val="single" w:sz="24" w:space="0" w:color="auto"/>
            </w:tcBorders>
            <w:vAlign w:val="center"/>
          </w:tcPr>
          <w:p w14:paraId="2E847EA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BFC1C25" w14:textId="77777777" w:rsidR="00B044B2" w:rsidRPr="00940161" w:rsidRDefault="00B044B2"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01D08FDC" w14:textId="556B7A09" w:rsidR="00B044B2" w:rsidRPr="00940161" w:rsidRDefault="00B044B2" w:rsidP="00F44BA6">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392BAB49" w14:textId="17357C92" w:rsidR="00B044B2" w:rsidRPr="00940161" w:rsidRDefault="00B044B2" w:rsidP="00F44BA6">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5B56EA7C" w14:textId="1C1B51BA" w:rsidR="00B044B2" w:rsidRPr="00940161" w:rsidRDefault="00B044B2" w:rsidP="00F44BA6">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306E7528" w14:textId="60C4D551"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3B5975AA" w14:textId="77777777" w:rsidTr="00B044B2">
        <w:trPr>
          <w:jc w:val="center"/>
        </w:trPr>
        <w:tc>
          <w:tcPr>
            <w:tcW w:w="1403" w:type="dxa"/>
            <w:vMerge/>
            <w:tcBorders>
              <w:left w:val="single" w:sz="24" w:space="0" w:color="auto"/>
              <w:right w:val="single" w:sz="24" w:space="0" w:color="auto"/>
            </w:tcBorders>
            <w:vAlign w:val="center"/>
          </w:tcPr>
          <w:p w14:paraId="1BED59E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B9DA397" w14:textId="77777777" w:rsidR="00B044B2" w:rsidRPr="00940161" w:rsidRDefault="00B044B2"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6999C10D" w14:textId="79F8A395" w:rsidR="00B044B2" w:rsidRPr="00940161" w:rsidRDefault="00B044B2" w:rsidP="00F44BA6">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4A9010D3" w14:textId="52A89452"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3E24738" w14:textId="2A4AD91E" w:rsidR="00B044B2" w:rsidRPr="00940161" w:rsidRDefault="00B044B2" w:rsidP="00F44BA6">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6AD2FDA4" w14:textId="46F42CF4" w:rsidR="00B044B2" w:rsidRPr="00940161" w:rsidRDefault="00B044B2" w:rsidP="00F44BA6">
            <w:pPr>
              <w:jc w:val="center"/>
              <w:rPr>
                <w:rFonts w:eastAsia="Times New Roman"/>
                <w:sz w:val="22"/>
                <w:szCs w:val="22"/>
              </w:rPr>
            </w:pPr>
            <w:r w:rsidRPr="00940161">
              <w:rPr>
                <w:rFonts w:eastAsia="Times New Roman"/>
                <w:color w:val="000000"/>
                <w:sz w:val="22"/>
                <w:szCs w:val="22"/>
              </w:rPr>
              <w:t>0.99</w:t>
            </w:r>
          </w:p>
        </w:tc>
      </w:tr>
      <w:tr w:rsidR="00B044B2" w:rsidRPr="00940161" w14:paraId="7439A4DA" w14:textId="77777777" w:rsidTr="00B044B2">
        <w:trPr>
          <w:jc w:val="center"/>
        </w:trPr>
        <w:tc>
          <w:tcPr>
            <w:tcW w:w="1403" w:type="dxa"/>
            <w:vMerge/>
            <w:tcBorders>
              <w:left w:val="single" w:sz="24" w:space="0" w:color="auto"/>
              <w:right w:val="single" w:sz="24" w:space="0" w:color="auto"/>
            </w:tcBorders>
            <w:vAlign w:val="center"/>
          </w:tcPr>
          <w:p w14:paraId="7203C29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4DE24C" w14:textId="77777777" w:rsidR="00B044B2" w:rsidRPr="00940161" w:rsidRDefault="00B044B2"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7EF2864" w14:textId="284EFE1C" w:rsidR="00B044B2" w:rsidRPr="00940161" w:rsidRDefault="00B044B2" w:rsidP="00F44BA6">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5CED79AA" w14:textId="7977365C" w:rsidR="00B044B2" w:rsidRPr="00940161" w:rsidRDefault="00B044B2" w:rsidP="00F44BA6">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1D6159D5" w14:textId="60F5838A"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3AC00982" w14:textId="7A72FCFC"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3AEB7AF2" w14:textId="77777777" w:rsidTr="00B044B2">
        <w:trPr>
          <w:jc w:val="center"/>
        </w:trPr>
        <w:tc>
          <w:tcPr>
            <w:tcW w:w="1403" w:type="dxa"/>
            <w:vMerge/>
            <w:tcBorders>
              <w:left w:val="single" w:sz="24" w:space="0" w:color="auto"/>
              <w:right w:val="single" w:sz="24" w:space="0" w:color="auto"/>
            </w:tcBorders>
            <w:vAlign w:val="center"/>
          </w:tcPr>
          <w:p w14:paraId="62763D3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17A1A0" w14:textId="77777777" w:rsidR="00B044B2" w:rsidRPr="00940161" w:rsidRDefault="00B044B2"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3EA062DF" w14:textId="6D6D5E7B" w:rsidR="00B044B2" w:rsidRPr="00940161" w:rsidRDefault="00B044B2" w:rsidP="00F44BA6">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29FDE6A5" w14:textId="17CE86A7" w:rsidR="00B044B2" w:rsidRPr="00940161" w:rsidRDefault="00B044B2" w:rsidP="00F44BA6">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C86156C" w14:textId="10B9BE90" w:rsidR="00B044B2" w:rsidRPr="00940161" w:rsidRDefault="00B044B2" w:rsidP="00F44BA6">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EF07CAC" w14:textId="66A13C92"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31DD5780" w14:textId="77777777" w:rsidTr="00B044B2">
        <w:trPr>
          <w:jc w:val="center"/>
        </w:trPr>
        <w:tc>
          <w:tcPr>
            <w:tcW w:w="1403" w:type="dxa"/>
            <w:vMerge/>
            <w:tcBorders>
              <w:left w:val="single" w:sz="24" w:space="0" w:color="auto"/>
              <w:right w:val="single" w:sz="24" w:space="0" w:color="auto"/>
            </w:tcBorders>
            <w:vAlign w:val="center"/>
          </w:tcPr>
          <w:p w14:paraId="76D8730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8C28B1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0A5EFBC0" w14:textId="330F4FC8"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78ECBB08" w14:textId="691072C8" w:rsidR="00B044B2" w:rsidRPr="00940161" w:rsidRDefault="00B044B2" w:rsidP="00F44BA6">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2CD00A48" w14:textId="127E8D79" w:rsidR="00B044B2" w:rsidRPr="00940161" w:rsidRDefault="00B044B2" w:rsidP="00F44BA6">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4427470B" w14:textId="529D962A"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798882F6" w14:textId="77777777" w:rsidTr="00B044B2">
        <w:trPr>
          <w:jc w:val="center"/>
        </w:trPr>
        <w:tc>
          <w:tcPr>
            <w:tcW w:w="1403" w:type="dxa"/>
            <w:vMerge/>
            <w:tcBorders>
              <w:left w:val="single" w:sz="24" w:space="0" w:color="auto"/>
              <w:right w:val="single" w:sz="24" w:space="0" w:color="auto"/>
            </w:tcBorders>
            <w:vAlign w:val="center"/>
          </w:tcPr>
          <w:p w14:paraId="13728F9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FA346C" w14:textId="77777777" w:rsidR="00B044B2" w:rsidRPr="00940161" w:rsidRDefault="00B044B2"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5B9D40D" w14:textId="6D74710A"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1508AEC6" w14:textId="345574EE" w:rsidR="00B044B2" w:rsidRPr="00940161" w:rsidRDefault="00DA68F7" w:rsidP="00F44BA6">
            <w:pPr>
              <w:jc w:val="center"/>
              <w:rPr>
                <w:rFonts w:eastAsia="Times New Roman"/>
                <w:sz w:val="22"/>
                <w:szCs w:val="22"/>
              </w:rPr>
            </w:pPr>
            <w:r>
              <w:rPr>
                <w:rFonts w:eastAsia="Times New Roman"/>
                <w:color w:val="000000"/>
                <w:sz w:val="22"/>
                <w:szCs w:val="22"/>
              </w:rPr>
              <w:t>1</w:t>
            </w:r>
            <w:r w:rsidR="00B044B2" w:rsidRPr="00940161">
              <w:rPr>
                <w:rFonts w:eastAsia="Times New Roman"/>
                <w:color w:val="000000"/>
                <w:sz w:val="22"/>
                <w:szCs w:val="22"/>
              </w:rPr>
              <w:t>91</w:t>
            </w:r>
          </w:p>
        </w:tc>
        <w:tc>
          <w:tcPr>
            <w:tcW w:w="1085" w:type="dxa"/>
            <w:tcBorders>
              <w:left w:val="single" w:sz="24" w:space="0" w:color="auto"/>
            </w:tcBorders>
            <w:vAlign w:val="center"/>
          </w:tcPr>
          <w:p w14:paraId="09259050" w14:textId="0D6D9675" w:rsidR="00B044B2" w:rsidRPr="00940161" w:rsidRDefault="00DA68F7" w:rsidP="00F44BA6">
            <w:pPr>
              <w:jc w:val="center"/>
              <w:rPr>
                <w:rFonts w:eastAsia="Times New Roman"/>
                <w:sz w:val="22"/>
                <w:szCs w:val="22"/>
              </w:rPr>
            </w:pPr>
            <w:r>
              <w:rPr>
                <w:rFonts w:eastAsia="Times New Roman"/>
                <w:color w:val="000000"/>
                <w:sz w:val="22"/>
                <w:szCs w:val="22"/>
              </w:rPr>
              <w:t>1</w:t>
            </w:r>
            <w:r w:rsidR="00B044B2" w:rsidRPr="00940161">
              <w:rPr>
                <w:rFonts w:eastAsia="Times New Roman"/>
                <w:color w:val="000000"/>
                <w:sz w:val="22"/>
                <w:szCs w:val="22"/>
              </w:rPr>
              <w:t>91</w:t>
            </w:r>
          </w:p>
        </w:tc>
        <w:tc>
          <w:tcPr>
            <w:tcW w:w="1202" w:type="dxa"/>
            <w:tcBorders>
              <w:right w:val="single" w:sz="24" w:space="0" w:color="auto"/>
            </w:tcBorders>
            <w:vAlign w:val="center"/>
          </w:tcPr>
          <w:p w14:paraId="011E1140" w14:textId="02969D08"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1EC7F7B9" w14:textId="77777777" w:rsidTr="00B044B2">
        <w:trPr>
          <w:jc w:val="center"/>
        </w:trPr>
        <w:tc>
          <w:tcPr>
            <w:tcW w:w="1403" w:type="dxa"/>
            <w:vMerge/>
            <w:tcBorders>
              <w:left w:val="single" w:sz="24" w:space="0" w:color="auto"/>
              <w:right w:val="single" w:sz="24" w:space="0" w:color="auto"/>
            </w:tcBorders>
            <w:vAlign w:val="center"/>
          </w:tcPr>
          <w:p w14:paraId="051518D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66F70E" w14:textId="77777777" w:rsidR="00B044B2" w:rsidRPr="00940161" w:rsidRDefault="00B044B2"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2A208CBC" w14:textId="27216E1E"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3DC3C810" w14:textId="08435F67"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1ADED765" w14:textId="289D8B25"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71F9FF67" w14:textId="6712F23A"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0B6BD414" w14:textId="77777777" w:rsidTr="00B044B2">
        <w:trPr>
          <w:jc w:val="center"/>
        </w:trPr>
        <w:tc>
          <w:tcPr>
            <w:tcW w:w="1403" w:type="dxa"/>
            <w:vMerge/>
            <w:tcBorders>
              <w:left w:val="single" w:sz="24" w:space="0" w:color="auto"/>
              <w:right w:val="single" w:sz="24" w:space="0" w:color="auto"/>
            </w:tcBorders>
            <w:vAlign w:val="center"/>
          </w:tcPr>
          <w:p w14:paraId="78773DD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18D0FF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6BAA580F" w14:textId="488A3483"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010135C8" w14:textId="1BAFA91E"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678F6BA" w14:textId="0F47272F"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99DF279" w14:textId="5CE38F5C"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13092697" w14:textId="77777777" w:rsidTr="00B044B2">
        <w:trPr>
          <w:jc w:val="center"/>
        </w:trPr>
        <w:tc>
          <w:tcPr>
            <w:tcW w:w="1403" w:type="dxa"/>
            <w:vMerge/>
            <w:tcBorders>
              <w:left w:val="single" w:sz="24" w:space="0" w:color="auto"/>
              <w:right w:val="single" w:sz="24" w:space="0" w:color="auto"/>
            </w:tcBorders>
            <w:vAlign w:val="center"/>
          </w:tcPr>
          <w:p w14:paraId="42B3C35E"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5AC2E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05F400AC" w14:textId="3EC77740"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7CCA7769" w14:textId="3CF7AE4E"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7E53E86F" w14:textId="7EF6DA38"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7408DCBD" w14:textId="57A20DD9"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bl>
    <w:p w14:paraId="335992F5"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1085C5B0" w14:textId="77777777" w:rsidTr="00786C93">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E679C32"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7DFDFD0"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29A0A80"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A91A579"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288BD1A3" w14:textId="77777777" w:rsidTr="00786C93">
        <w:trPr>
          <w:jc w:val="center"/>
        </w:trPr>
        <w:tc>
          <w:tcPr>
            <w:tcW w:w="2213" w:type="dxa"/>
            <w:gridSpan w:val="2"/>
            <w:vMerge/>
            <w:tcBorders>
              <w:left w:val="single" w:sz="24" w:space="0" w:color="auto"/>
              <w:bottom w:val="single" w:sz="24" w:space="0" w:color="auto"/>
              <w:right w:val="single" w:sz="24" w:space="0" w:color="auto"/>
            </w:tcBorders>
            <w:vAlign w:val="center"/>
          </w:tcPr>
          <w:p w14:paraId="76FDA349"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7B6E2A1E"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4C52B1D1"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B7C6E94"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0FAADA77" w14:textId="77777777" w:rsidR="000B18DC" w:rsidRPr="00940161" w:rsidRDefault="000B18DC" w:rsidP="00F44BA6">
            <w:pPr>
              <w:jc w:val="center"/>
              <w:rPr>
                <w:rFonts w:eastAsia="Times New Roman"/>
                <w:b/>
                <w:sz w:val="22"/>
                <w:szCs w:val="22"/>
              </w:rPr>
            </w:pPr>
          </w:p>
        </w:tc>
      </w:tr>
      <w:tr w:rsidR="00786C93" w:rsidRPr="00940161" w14:paraId="608ED6F7" w14:textId="77777777" w:rsidTr="00786C93">
        <w:trPr>
          <w:jc w:val="center"/>
        </w:trPr>
        <w:tc>
          <w:tcPr>
            <w:tcW w:w="2213" w:type="dxa"/>
            <w:gridSpan w:val="2"/>
            <w:tcBorders>
              <w:top w:val="single" w:sz="24" w:space="0" w:color="auto"/>
              <w:left w:val="single" w:sz="24" w:space="0" w:color="auto"/>
              <w:right w:val="single" w:sz="24" w:space="0" w:color="auto"/>
            </w:tcBorders>
            <w:vAlign w:val="center"/>
          </w:tcPr>
          <w:p w14:paraId="16F61BDB" w14:textId="77777777" w:rsidR="00786C93" w:rsidRPr="00940161" w:rsidRDefault="00786C93"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7A975887" w14:textId="3B82C0BE" w:rsidR="00786C93" w:rsidRPr="00940161" w:rsidRDefault="00786C93" w:rsidP="00F44BA6">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1B2C272F" w14:textId="2229000F" w:rsidR="00786C93" w:rsidRPr="00940161" w:rsidRDefault="00786C93" w:rsidP="00F44BA6">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07E7FE89" w14:textId="3EDB312F" w:rsidR="00786C93" w:rsidRPr="00940161" w:rsidRDefault="00786C93" w:rsidP="00F44BA6">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6A1C73AE" w14:textId="7C0DD0CD" w:rsidR="00786C93" w:rsidRPr="00940161" w:rsidRDefault="00786C93" w:rsidP="00F44BA6">
            <w:pPr>
              <w:jc w:val="center"/>
              <w:rPr>
                <w:rFonts w:eastAsia="Times New Roman"/>
                <w:sz w:val="22"/>
                <w:szCs w:val="22"/>
              </w:rPr>
            </w:pPr>
            <w:r w:rsidRPr="00940161">
              <w:rPr>
                <w:rFonts w:eastAsia="Times New Roman"/>
                <w:color w:val="000000"/>
                <w:sz w:val="22"/>
                <w:szCs w:val="22"/>
              </w:rPr>
              <w:t>0.14</w:t>
            </w:r>
          </w:p>
        </w:tc>
      </w:tr>
      <w:tr w:rsidR="00786C93" w:rsidRPr="00940161" w14:paraId="7E93F57D" w14:textId="77777777" w:rsidTr="00786C93">
        <w:trPr>
          <w:jc w:val="center"/>
        </w:trPr>
        <w:tc>
          <w:tcPr>
            <w:tcW w:w="2213" w:type="dxa"/>
            <w:gridSpan w:val="2"/>
            <w:tcBorders>
              <w:left w:val="single" w:sz="24" w:space="0" w:color="auto"/>
              <w:bottom w:val="single" w:sz="24" w:space="0" w:color="auto"/>
              <w:right w:val="single" w:sz="24" w:space="0" w:color="auto"/>
            </w:tcBorders>
            <w:vAlign w:val="center"/>
          </w:tcPr>
          <w:p w14:paraId="62D9AC20" w14:textId="44260FA7" w:rsidR="00786C93" w:rsidRPr="00940161" w:rsidRDefault="00786C93"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53AD4521" w14:textId="19F3FA6C" w:rsidR="00786C93" w:rsidRPr="00940161" w:rsidRDefault="00786C93" w:rsidP="00F44BA6">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941E658" w14:textId="3FDAB2D6" w:rsidR="00786C93" w:rsidRPr="00940161" w:rsidRDefault="00786C93" w:rsidP="00F44BA6">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302E9244" w14:textId="213D730B" w:rsidR="00786C93" w:rsidRPr="00940161" w:rsidRDefault="00786C93" w:rsidP="00F44BA6">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5ADFB72" w14:textId="796C900A" w:rsidR="00786C93" w:rsidRPr="00940161" w:rsidRDefault="00786C93" w:rsidP="00F44BA6">
            <w:pPr>
              <w:jc w:val="center"/>
              <w:rPr>
                <w:rFonts w:eastAsia="Times New Roman"/>
                <w:sz w:val="22"/>
                <w:szCs w:val="22"/>
              </w:rPr>
            </w:pPr>
            <w:r w:rsidRPr="00940161">
              <w:rPr>
                <w:rFonts w:eastAsia="Times New Roman"/>
                <w:color w:val="000000"/>
                <w:sz w:val="22"/>
                <w:szCs w:val="22"/>
              </w:rPr>
              <w:t>1.06</w:t>
            </w:r>
          </w:p>
        </w:tc>
      </w:tr>
      <w:tr w:rsidR="00786C93" w:rsidRPr="00940161" w14:paraId="0C91AE8E" w14:textId="77777777" w:rsidTr="00786C93">
        <w:trPr>
          <w:jc w:val="center"/>
        </w:trPr>
        <w:tc>
          <w:tcPr>
            <w:tcW w:w="1403" w:type="dxa"/>
            <w:vMerge w:val="restart"/>
            <w:tcBorders>
              <w:top w:val="single" w:sz="24" w:space="0" w:color="auto"/>
              <w:left w:val="single" w:sz="24" w:space="0" w:color="auto"/>
              <w:right w:val="single" w:sz="24" w:space="0" w:color="auto"/>
            </w:tcBorders>
            <w:vAlign w:val="center"/>
          </w:tcPr>
          <w:p w14:paraId="0D3DBBA4" w14:textId="77777777" w:rsidR="00786C93" w:rsidRPr="00940161" w:rsidRDefault="00786C93"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454468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0022EC4F" w14:textId="783683FB" w:rsidR="00786C93" w:rsidRPr="00940161" w:rsidRDefault="00786C93" w:rsidP="00F44BA6">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56D053D0" w14:textId="5E723462" w:rsidR="00786C93" w:rsidRPr="00940161" w:rsidRDefault="00786C93" w:rsidP="00F44BA6">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112C267D" w14:textId="466869F8" w:rsidR="00786C93" w:rsidRPr="00940161" w:rsidRDefault="00786C93" w:rsidP="00F44BA6">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65CD35B1" w14:textId="67148A33" w:rsidR="00786C93" w:rsidRPr="00940161" w:rsidRDefault="00786C93" w:rsidP="00F44BA6">
            <w:pPr>
              <w:jc w:val="center"/>
              <w:rPr>
                <w:rFonts w:eastAsia="Times New Roman"/>
                <w:sz w:val="22"/>
                <w:szCs w:val="22"/>
              </w:rPr>
            </w:pPr>
            <w:r w:rsidRPr="00940161">
              <w:rPr>
                <w:rFonts w:eastAsia="Times New Roman"/>
                <w:color w:val="000000"/>
                <w:sz w:val="22"/>
                <w:szCs w:val="22"/>
              </w:rPr>
              <w:t>6.01</w:t>
            </w:r>
          </w:p>
        </w:tc>
      </w:tr>
      <w:tr w:rsidR="00786C93" w:rsidRPr="00940161" w14:paraId="24926A99" w14:textId="77777777" w:rsidTr="00786C93">
        <w:trPr>
          <w:jc w:val="center"/>
        </w:trPr>
        <w:tc>
          <w:tcPr>
            <w:tcW w:w="1403" w:type="dxa"/>
            <w:vMerge/>
            <w:tcBorders>
              <w:left w:val="single" w:sz="24" w:space="0" w:color="auto"/>
              <w:right w:val="single" w:sz="24" w:space="0" w:color="auto"/>
            </w:tcBorders>
            <w:vAlign w:val="center"/>
          </w:tcPr>
          <w:p w14:paraId="4BE23C9A"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13BB092" w14:textId="77777777" w:rsidR="00786C93" w:rsidRPr="00940161" w:rsidRDefault="00786C93"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29F1959A" w14:textId="5E508BB6" w:rsidR="00786C93" w:rsidRPr="00940161" w:rsidRDefault="00786C93" w:rsidP="00F44BA6">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3404F024" w14:textId="530CA579" w:rsidR="00786C93" w:rsidRPr="00940161" w:rsidRDefault="00786C93" w:rsidP="00F44BA6">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3C7D5B96" w14:textId="1B5EC0BE" w:rsidR="00786C93" w:rsidRPr="00940161" w:rsidRDefault="00786C93" w:rsidP="00F44BA6">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302F6069" w14:textId="6CE0BE4F" w:rsidR="00786C93" w:rsidRPr="00940161" w:rsidRDefault="00786C93" w:rsidP="00F44BA6">
            <w:pPr>
              <w:jc w:val="center"/>
              <w:rPr>
                <w:rFonts w:eastAsia="Times New Roman"/>
                <w:sz w:val="22"/>
                <w:szCs w:val="22"/>
              </w:rPr>
            </w:pPr>
            <w:r w:rsidRPr="00940161">
              <w:rPr>
                <w:rFonts w:eastAsia="Times New Roman"/>
                <w:color w:val="000000"/>
                <w:sz w:val="22"/>
                <w:szCs w:val="22"/>
              </w:rPr>
              <w:t>5.66</w:t>
            </w:r>
          </w:p>
        </w:tc>
      </w:tr>
      <w:tr w:rsidR="00786C93" w:rsidRPr="00940161" w14:paraId="550DF2D7" w14:textId="77777777" w:rsidTr="00786C93">
        <w:trPr>
          <w:jc w:val="center"/>
        </w:trPr>
        <w:tc>
          <w:tcPr>
            <w:tcW w:w="1403" w:type="dxa"/>
            <w:vMerge/>
            <w:tcBorders>
              <w:left w:val="single" w:sz="24" w:space="0" w:color="auto"/>
              <w:right w:val="single" w:sz="24" w:space="0" w:color="auto"/>
            </w:tcBorders>
            <w:vAlign w:val="center"/>
          </w:tcPr>
          <w:p w14:paraId="201029E1"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7235C5B" w14:textId="77777777" w:rsidR="00786C93" w:rsidRPr="00940161" w:rsidRDefault="00786C93"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29ACAB4" w14:textId="2735036D" w:rsidR="00786C93" w:rsidRPr="00940161" w:rsidRDefault="00786C93" w:rsidP="00F44BA6">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575F2558" w14:textId="37D138BA" w:rsidR="00786C93" w:rsidRPr="00940161" w:rsidRDefault="00786C93" w:rsidP="00F44BA6">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78288585" w14:textId="496DDD64" w:rsidR="00786C93" w:rsidRPr="00940161" w:rsidRDefault="00786C93" w:rsidP="00F44BA6">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5973661" w14:textId="5594ADA4" w:rsidR="00786C93" w:rsidRPr="00940161" w:rsidRDefault="00786C93" w:rsidP="00F44BA6">
            <w:pPr>
              <w:jc w:val="center"/>
              <w:rPr>
                <w:rFonts w:eastAsia="Times New Roman"/>
                <w:sz w:val="22"/>
                <w:szCs w:val="22"/>
              </w:rPr>
            </w:pPr>
            <w:r w:rsidRPr="00940161">
              <w:rPr>
                <w:rFonts w:eastAsia="Times New Roman"/>
                <w:color w:val="000000"/>
                <w:sz w:val="22"/>
                <w:szCs w:val="22"/>
              </w:rPr>
              <w:t>4.95</w:t>
            </w:r>
          </w:p>
        </w:tc>
      </w:tr>
      <w:tr w:rsidR="00786C93" w:rsidRPr="00940161" w14:paraId="2EC918BC" w14:textId="77777777" w:rsidTr="00786C93">
        <w:trPr>
          <w:jc w:val="center"/>
        </w:trPr>
        <w:tc>
          <w:tcPr>
            <w:tcW w:w="1403" w:type="dxa"/>
            <w:vMerge/>
            <w:tcBorders>
              <w:left w:val="single" w:sz="24" w:space="0" w:color="auto"/>
              <w:right w:val="single" w:sz="24" w:space="0" w:color="auto"/>
            </w:tcBorders>
            <w:vAlign w:val="center"/>
          </w:tcPr>
          <w:p w14:paraId="132A0683"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E4892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1235A77" w14:textId="707A0006"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545263EA" w14:textId="135FD8D3" w:rsidR="00786C93" w:rsidRPr="00940161" w:rsidRDefault="00786C93" w:rsidP="00F44BA6">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7CFFC4B" w14:textId="3ECC6A5C" w:rsidR="00786C93" w:rsidRPr="00940161" w:rsidRDefault="00786C93" w:rsidP="00F44BA6">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010EC5DB" w14:textId="70646882" w:rsidR="00786C93" w:rsidRPr="00940161" w:rsidRDefault="00786C93" w:rsidP="00F44BA6">
            <w:pPr>
              <w:jc w:val="center"/>
              <w:rPr>
                <w:rFonts w:eastAsia="Times New Roman"/>
                <w:sz w:val="22"/>
                <w:szCs w:val="22"/>
              </w:rPr>
            </w:pPr>
            <w:r w:rsidRPr="00940161">
              <w:rPr>
                <w:rFonts w:eastAsia="Times New Roman"/>
                <w:color w:val="000000"/>
                <w:sz w:val="22"/>
                <w:szCs w:val="22"/>
              </w:rPr>
              <w:t>5.30</w:t>
            </w:r>
          </w:p>
        </w:tc>
      </w:tr>
      <w:tr w:rsidR="00786C93" w:rsidRPr="00940161" w14:paraId="35327592" w14:textId="77777777" w:rsidTr="00786C93">
        <w:trPr>
          <w:jc w:val="center"/>
        </w:trPr>
        <w:tc>
          <w:tcPr>
            <w:tcW w:w="1403" w:type="dxa"/>
            <w:vMerge/>
            <w:tcBorders>
              <w:left w:val="single" w:sz="24" w:space="0" w:color="auto"/>
              <w:right w:val="single" w:sz="24" w:space="0" w:color="auto"/>
            </w:tcBorders>
            <w:vAlign w:val="center"/>
          </w:tcPr>
          <w:p w14:paraId="73C6A44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6996E82" w14:textId="77777777" w:rsidR="00786C93" w:rsidRPr="00940161" w:rsidRDefault="00786C93"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7313556" w14:textId="5F0DC6D4" w:rsidR="00786C93" w:rsidRPr="00940161" w:rsidRDefault="00786C93" w:rsidP="00F44BA6">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65D8025A" w14:textId="2E91AB5A" w:rsidR="00786C93" w:rsidRPr="00940161" w:rsidRDefault="00786C93" w:rsidP="00F44BA6">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ADF15EE" w14:textId="357B1B3D" w:rsidR="00786C93" w:rsidRPr="00940161" w:rsidRDefault="00786C93" w:rsidP="00F44BA6">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4B592021" w14:textId="323BE519" w:rsidR="00786C93" w:rsidRPr="00940161" w:rsidRDefault="00786C93" w:rsidP="00F44BA6">
            <w:pPr>
              <w:jc w:val="center"/>
              <w:rPr>
                <w:rFonts w:eastAsia="Times New Roman"/>
                <w:sz w:val="22"/>
                <w:szCs w:val="22"/>
              </w:rPr>
            </w:pPr>
            <w:r w:rsidRPr="00940161">
              <w:rPr>
                <w:rFonts w:eastAsia="Times New Roman"/>
                <w:color w:val="000000"/>
                <w:sz w:val="22"/>
                <w:szCs w:val="22"/>
              </w:rPr>
              <w:t>3.89</w:t>
            </w:r>
          </w:p>
        </w:tc>
      </w:tr>
      <w:tr w:rsidR="00786C93" w:rsidRPr="00940161" w14:paraId="4C422930" w14:textId="77777777" w:rsidTr="00786C93">
        <w:trPr>
          <w:jc w:val="center"/>
        </w:trPr>
        <w:tc>
          <w:tcPr>
            <w:tcW w:w="1403" w:type="dxa"/>
            <w:vMerge/>
            <w:tcBorders>
              <w:left w:val="single" w:sz="24" w:space="0" w:color="auto"/>
              <w:right w:val="single" w:sz="24" w:space="0" w:color="auto"/>
            </w:tcBorders>
            <w:vAlign w:val="center"/>
          </w:tcPr>
          <w:p w14:paraId="6BD524D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AF4801C" w14:textId="77777777" w:rsidR="00786C93" w:rsidRPr="00940161" w:rsidRDefault="00786C93"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0E3B12D" w14:textId="25676A99" w:rsidR="00786C93" w:rsidRPr="00940161" w:rsidRDefault="00786C9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7A10E0B0" w14:textId="0B712D54" w:rsidR="00786C93" w:rsidRPr="00940161" w:rsidRDefault="00786C93" w:rsidP="00F44BA6">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7488BBDE" w14:textId="3A35D79B" w:rsidR="00786C93" w:rsidRPr="00940161" w:rsidRDefault="00786C93" w:rsidP="00F44BA6">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C9C1E46" w14:textId="4B4BD90F" w:rsidR="00786C93" w:rsidRPr="00940161" w:rsidRDefault="00786C93" w:rsidP="00F44BA6">
            <w:pPr>
              <w:jc w:val="center"/>
              <w:rPr>
                <w:rFonts w:eastAsia="Times New Roman"/>
                <w:sz w:val="22"/>
                <w:szCs w:val="22"/>
              </w:rPr>
            </w:pPr>
            <w:r w:rsidRPr="00940161">
              <w:rPr>
                <w:rFonts w:eastAsia="Times New Roman"/>
                <w:color w:val="000000"/>
                <w:sz w:val="22"/>
                <w:szCs w:val="22"/>
              </w:rPr>
              <w:t>3.18</w:t>
            </w:r>
          </w:p>
        </w:tc>
      </w:tr>
      <w:tr w:rsidR="00786C93" w:rsidRPr="00940161" w14:paraId="275E77C0" w14:textId="77777777" w:rsidTr="00786C93">
        <w:trPr>
          <w:jc w:val="center"/>
        </w:trPr>
        <w:tc>
          <w:tcPr>
            <w:tcW w:w="1403" w:type="dxa"/>
            <w:vMerge/>
            <w:tcBorders>
              <w:left w:val="single" w:sz="24" w:space="0" w:color="auto"/>
              <w:right w:val="single" w:sz="24" w:space="0" w:color="auto"/>
            </w:tcBorders>
            <w:vAlign w:val="center"/>
          </w:tcPr>
          <w:p w14:paraId="2132F466"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D6BE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B515F9B" w14:textId="0FE49668" w:rsidR="00786C93" w:rsidRPr="00940161" w:rsidRDefault="00786C93" w:rsidP="00F44BA6">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5BCDA023" w14:textId="4F6AD1AC"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7A854EF4" w14:textId="2D99E853" w:rsidR="00786C93" w:rsidRPr="00940161" w:rsidRDefault="00786C93" w:rsidP="00DD779C">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6732EA96" w14:textId="171F5D52" w:rsidR="00786C93" w:rsidRPr="00940161" w:rsidRDefault="00786C93" w:rsidP="00F44BA6">
            <w:pPr>
              <w:jc w:val="center"/>
              <w:rPr>
                <w:rFonts w:eastAsia="Times New Roman"/>
                <w:sz w:val="22"/>
                <w:szCs w:val="22"/>
              </w:rPr>
            </w:pPr>
            <w:r w:rsidRPr="00940161">
              <w:rPr>
                <w:rFonts w:eastAsia="Times New Roman"/>
                <w:color w:val="000000"/>
                <w:sz w:val="22"/>
                <w:szCs w:val="22"/>
              </w:rPr>
              <w:t>2.47</w:t>
            </w:r>
          </w:p>
        </w:tc>
      </w:tr>
      <w:tr w:rsidR="00786C93" w:rsidRPr="00940161" w14:paraId="44C19874" w14:textId="77777777" w:rsidTr="00786C93">
        <w:trPr>
          <w:jc w:val="center"/>
        </w:trPr>
        <w:tc>
          <w:tcPr>
            <w:tcW w:w="1403" w:type="dxa"/>
            <w:vMerge/>
            <w:tcBorders>
              <w:left w:val="single" w:sz="24" w:space="0" w:color="auto"/>
              <w:right w:val="single" w:sz="24" w:space="0" w:color="auto"/>
            </w:tcBorders>
            <w:vAlign w:val="center"/>
          </w:tcPr>
          <w:p w14:paraId="6E24D2D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BA91DA" w14:textId="77777777" w:rsidR="00786C93" w:rsidRPr="00940161" w:rsidRDefault="00786C93"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317A0DC5" w14:textId="4FFA8EAC" w:rsidR="00786C93" w:rsidRPr="00940161" w:rsidRDefault="00786C93" w:rsidP="00F44BA6">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326F1389" w14:textId="5A40387F"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6A4D47DB" w14:textId="39439B5C" w:rsidR="00786C93" w:rsidRPr="00940161" w:rsidRDefault="00786C93" w:rsidP="00F44BA6">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31CA9BA3" w14:textId="514D436F" w:rsidR="00786C93" w:rsidRPr="00940161" w:rsidRDefault="00786C93" w:rsidP="00F44BA6">
            <w:pPr>
              <w:jc w:val="center"/>
              <w:rPr>
                <w:rFonts w:eastAsia="Times New Roman"/>
                <w:sz w:val="22"/>
                <w:szCs w:val="22"/>
              </w:rPr>
            </w:pPr>
            <w:r w:rsidRPr="00940161">
              <w:rPr>
                <w:rFonts w:eastAsia="Times New Roman"/>
                <w:color w:val="000000"/>
                <w:sz w:val="22"/>
                <w:szCs w:val="22"/>
              </w:rPr>
              <w:t>3.18</w:t>
            </w:r>
          </w:p>
        </w:tc>
      </w:tr>
      <w:tr w:rsidR="00786C93" w:rsidRPr="00940161" w14:paraId="62156C18" w14:textId="77777777" w:rsidTr="00786C93">
        <w:trPr>
          <w:jc w:val="center"/>
        </w:trPr>
        <w:tc>
          <w:tcPr>
            <w:tcW w:w="1403" w:type="dxa"/>
            <w:vMerge/>
            <w:tcBorders>
              <w:left w:val="single" w:sz="24" w:space="0" w:color="auto"/>
              <w:right w:val="single" w:sz="24" w:space="0" w:color="auto"/>
            </w:tcBorders>
            <w:vAlign w:val="center"/>
          </w:tcPr>
          <w:p w14:paraId="5202649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DAF05E" w14:textId="77777777" w:rsidR="00786C93" w:rsidRPr="00940161" w:rsidRDefault="00786C93"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2A44205D" w14:textId="6CC43C12" w:rsidR="00786C93" w:rsidRPr="00940161" w:rsidRDefault="00786C93" w:rsidP="00F44BA6">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129A5DF0" w14:textId="3F4179DF" w:rsidR="00786C93" w:rsidRPr="00940161" w:rsidRDefault="00786C93"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471284F9" w14:textId="6E347218" w:rsidR="00786C93" w:rsidRPr="00940161" w:rsidRDefault="00786C93"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C84148F" w14:textId="7924A906" w:rsidR="00786C93" w:rsidRPr="00940161" w:rsidRDefault="00786C93" w:rsidP="00F44BA6">
            <w:pPr>
              <w:jc w:val="center"/>
              <w:rPr>
                <w:rFonts w:eastAsia="Times New Roman"/>
                <w:sz w:val="22"/>
                <w:szCs w:val="22"/>
              </w:rPr>
            </w:pPr>
            <w:r w:rsidRPr="00940161">
              <w:rPr>
                <w:rFonts w:eastAsia="Times New Roman"/>
                <w:color w:val="000000"/>
                <w:sz w:val="22"/>
                <w:szCs w:val="22"/>
              </w:rPr>
              <w:t>4.24</w:t>
            </w:r>
          </w:p>
        </w:tc>
      </w:tr>
      <w:tr w:rsidR="00786C93" w:rsidRPr="00940161" w14:paraId="5132EF3E" w14:textId="77777777" w:rsidTr="00786C93">
        <w:trPr>
          <w:jc w:val="center"/>
        </w:trPr>
        <w:tc>
          <w:tcPr>
            <w:tcW w:w="1403" w:type="dxa"/>
            <w:vMerge/>
            <w:tcBorders>
              <w:left w:val="single" w:sz="24" w:space="0" w:color="auto"/>
              <w:right w:val="single" w:sz="24" w:space="0" w:color="auto"/>
            </w:tcBorders>
            <w:vAlign w:val="center"/>
          </w:tcPr>
          <w:p w14:paraId="6AE0ACC2"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85078BA" w14:textId="77777777" w:rsidR="00786C93" w:rsidRPr="00940161" w:rsidRDefault="00786C93"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3440ED" w14:textId="4DED3940" w:rsidR="00786C93" w:rsidRPr="00940161" w:rsidRDefault="00786C93" w:rsidP="00F44BA6">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39AB9745" w14:textId="20BA32E7" w:rsidR="00786C93" w:rsidRPr="00940161" w:rsidRDefault="00786C93" w:rsidP="00F44BA6">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06D6FD60" w14:textId="30EE8E36" w:rsidR="00786C93" w:rsidRPr="00940161" w:rsidRDefault="00786C93" w:rsidP="00F44BA6">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00C2EE0C" w14:textId="336E1CC5" w:rsidR="00786C93" w:rsidRPr="00940161" w:rsidRDefault="00786C93" w:rsidP="00F44BA6">
            <w:pPr>
              <w:jc w:val="center"/>
              <w:rPr>
                <w:rFonts w:eastAsia="Times New Roman"/>
                <w:sz w:val="22"/>
                <w:szCs w:val="22"/>
              </w:rPr>
            </w:pPr>
            <w:r w:rsidRPr="00940161">
              <w:rPr>
                <w:rFonts w:eastAsia="Times New Roman"/>
                <w:color w:val="000000"/>
                <w:sz w:val="22"/>
                <w:szCs w:val="22"/>
              </w:rPr>
              <w:t>4.60</w:t>
            </w:r>
          </w:p>
        </w:tc>
      </w:tr>
      <w:tr w:rsidR="00786C93" w:rsidRPr="00940161" w14:paraId="65B5ED90" w14:textId="77777777" w:rsidTr="00786C93">
        <w:trPr>
          <w:jc w:val="center"/>
        </w:trPr>
        <w:tc>
          <w:tcPr>
            <w:tcW w:w="1403" w:type="dxa"/>
            <w:vMerge/>
            <w:tcBorders>
              <w:left w:val="single" w:sz="24" w:space="0" w:color="auto"/>
              <w:right w:val="single" w:sz="24" w:space="0" w:color="auto"/>
            </w:tcBorders>
            <w:vAlign w:val="center"/>
          </w:tcPr>
          <w:p w14:paraId="2A10EFC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CC34F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3197326" w14:textId="223F9BEA" w:rsidR="00786C93" w:rsidRPr="00940161" w:rsidRDefault="00786C93" w:rsidP="00F44BA6">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42635D35" w14:textId="7D4D2B3B" w:rsidR="00786C93" w:rsidRPr="00940161" w:rsidRDefault="00786C93" w:rsidP="00F44BA6">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78FBA360" w14:textId="07CBFA64" w:rsidR="00786C93" w:rsidRPr="00940161" w:rsidRDefault="00786C93" w:rsidP="00F44BA6">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68B79402" w14:textId="602426AB" w:rsidR="00786C93" w:rsidRPr="00940161" w:rsidRDefault="00786C93" w:rsidP="00F44BA6">
            <w:pPr>
              <w:jc w:val="center"/>
              <w:rPr>
                <w:rFonts w:eastAsia="Times New Roman"/>
                <w:sz w:val="22"/>
                <w:szCs w:val="22"/>
              </w:rPr>
            </w:pPr>
            <w:r w:rsidRPr="00940161">
              <w:rPr>
                <w:rFonts w:eastAsia="Times New Roman"/>
                <w:color w:val="000000"/>
                <w:sz w:val="22"/>
                <w:szCs w:val="22"/>
              </w:rPr>
              <w:t>4.24</w:t>
            </w:r>
          </w:p>
        </w:tc>
      </w:tr>
      <w:tr w:rsidR="00786C93" w:rsidRPr="00940161" w14:paraId="11322F3A" w14:textId="77777777" w:rsidTr="00786C93">
        <w:trPr>
          <w:jc w:val="center"/>
        </w:trPr>
        <w:tc>
          <w:tcPr>
            <w:tcW w:w="1403" w:type="dxa"/>
            <w:vMerge/>
            <w:tcBorders>
              <w:left w:val="single" w:sz="24" w:space="0" w:color="auto"/>
              <w:right w:val="single" w:sz="24" w:space="0" w:color="auto"/>
            </w:tcBorders>
            <w:vAlign w:val="center"/>
          </w:tcPr>
          <w:p w14:paraId="0F67892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0651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176BA08C" w14:textId="148084BA" w:rsidR="00786C93" w:rsidRPr="00940161" w:rsidRDefault="00786C93" w:rsidP="00F44BA6">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16FACCD7" w14:textId="217084A7" w:rsidR="00786C93" w:rsidRPr="00940161" w:rsidRDefault="00786C9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2E910D80" w14:textId="4AA8E7A2" w:rsidR="00786C93" w:rsidRPr="00940161" w:rsidRDefault="00786C93" w:rsidP="00F44BA6">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0DBFC696" w14:textId="2016C283" w:rsidR="00786C93" w:rsidRPr="00940161" w:rsidRDefault="00786C93" w:rsidP="00F44BA6">
            <w:pPr>
              <w:jc w:val="center"/>
              <w:rPr>
                <w:rFonts w:eastAsia="Times New Roman"/>
                <w:sz w:val="22"/>
                <w:szCs w:val="22"/>
              </w:rPr>
            </w:pPr>
            <w:r w:rsidRPr="00940161">
              <w:rPr>
                <w:rFonts w:eastAsia="Times New Roman"/>
                <w:color w:val="000000"/>
                <w:sz w:val="22"/>
                <w:szCs w:val="22"/>
              </w:rPr>
              <w:t>5.30</w:t>
            </w:r>
          </w:p>
        </w:tc>
      </w:tr>
      <w:tr w:rsidR="00786C93" w:rsidRPr="00940161" w14:paraId="486A99FD" w14:textId="77777777" w:rsidTr="00786C93">
        <w:trPr>
          <w:jc w:val="center"/>
        </w:trPr>
        <w:tc>
          <w:tcPr>
            <w:tcW w:w="1403" w:type="dxa"/>
            <w:vMerge/>
            <w:tcBorders>
              <w:left w:val="single" w:sz="24" w:space="0" w:color="auto"/>
              <w:right w:val="single" w:sz="24" w:space="0" w:color="auto"/>
            </w:tcBorders>
            <w:vAlign w:val="center"/>
          </w:tcPr>
          <w:p w14:paraId="4D4A8987"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8AE87E" w14:textId="77777777" w:rsidR="00786C93" w:rsidRPr="00940161" w:rsidRDefault="00786C93"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F060B8E" w14:textId="749DAD2B" w:rsidR="00786C93" w:rsidRPr="00940161" w:rsidRDefault="00786C93" w:rsidP="00F44BA6">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35F62200" w14:textId="600934CB" w:rsidR="00786C93" w:rsidRPr="00940161" w:rsidRDefault="00786C93" w:rsidP="00F44BA6">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3E83248E" w14:textId="22C06BAB" w:rsidR="00786C93" w:rsidRPr="00940161" w:rsidRDefault="00786C93" w:rsidP="00F44BA6">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481E2B29" w14:textId="65BB468B" w:rsidR="00786C93" w:rsidRPr="00940161" w:rsidRDefault="00786C93" w:rsidP="00F44BA6">
            <w:pPr>
              <w:jc w:val="center"/>
              <w:rPr>
                <w:rFonts w:eastAsia="Times New Roman"/>
                <w:sz w:val="22"/>
                <w:szCs w:val="22"/>
              </w:rPr>
            </w:pPr>
            <w:r w:rsidRPr="00940161">
              <w:rPr>
                <w:rFonts w:eastAsia="Times New Roman"/>
                <w:color w:val="000000"/>
                <w:sz w:val="22"/>
                <w:szCs w:val="22"/>
              </w:rPr>
              <w:t>6.72</w:t>
            </w:r>
          </w:p>
        </w:tc>
      </w:tr>
      <w:tr w:rsidR="00786C93" w:rsidRPr="00940161" w14:paraId="024C5BAE" w14:textId="77777777" w:rsidTr="00786C93">
        <w:trPr>
          <w:jc w:val="center"/>
        </w:trPr>
        <w:tc>
          <w:tcPr>
            <w:tcW w:w="1403" w:type="dxa"/>
            <w:vMerge/>
            <w:tcBorders>
              <w:left w:val="single" w:sz="24" w:space="0" w:color="auto"/>
              <w:right w:val="single" w:sz="24" w:space="0" w:color="auto"/>
            </w:tcBorders>
            <w:vAlign w:val="center"/>
          </w:tcPr>
          <w:p w14:paraId="3CA24D6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8182F3" w14:textId="77777777" w:rsidR="00786C93" w:rsidRPr="00940161" w:rsidRDefault="00786C93"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38898622" w14:textId="5C3B386B" w:rsidR="00786C93" w:rsidRPr="00940161" w:rsidRDefault="00786C93" w:rsidP="00F44BA6">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EEBA8BC" w14:textId="66F0578E" w:rsidR="00786C93" w:rsidRPr="00940161" w:rsidRDefault="00786C93" w:rsidP="00F44BA6">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01B4FABC" w14:textId="56779D9D" w:rsidR="00786C93" w:rsidRPr="00940161" w:rsidRDefault="00786C93" w:rsidP="00F44BA6">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703A7E3" w14:textId="648CDA57" w:rsidR="00786C93" w:rsidRPr="00940161" w:rsidRDefault="00786C93" w:rsidP="00F44BA6">
            <w:pPr>
              <w:jc w:val="center"/>
              <w:rPr>
                <w:rFonts w:eastAsia="Times New Roman"/>
                <w:sz w:val="22"/>
                <w:szCs w:val="22"/>
              </w:rPr>
            </w:pPr>
            <w:r w:rsidRPr="00940161">
              <w:rPr>
                <w:rFonts w:eastAsia="Times New Roman"/>
                <w:color w:val="000000"/>
                <w:sz w:val="22"/>
                <w:szCs w:val="22"/>
              </w:rPr>
              <w:t>7.78</w:t>
            </w:r>
          </w:p>
        </w:tc>
      </w:tr>
      <w:tr w:rsidR="00786C93" w:rsidRPr="00940161" w14:paraId="4A10DA56" w14:textId="77777777" w:rsidTr="00786C93">
        <w:trPr>
          <w:jc w:val="center"/>
        </w:trPr>
        <w:tc>
          <w:tcPr>
            <w:tcW w:w="1403" w:type="dxa"/>
            <w:vMerge/>
            <w:tcBorders>
              <w:left w:val="single" w:sz="24" w:space="0" w:color="auto"/>
              <w:right w:val="single" w:sz="24" w:space="0" w:color="auto"/>
            </w:tcBorders>
            <w:vAlign w:val="center"/>
          </w:tcPr>
          <w:p w14:paraId="4665CCC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6D8200" w14:textId="77777777" w:rsidR="00786C93" w:rsidRPr="00940161" w:rsidRDefault="00786C93"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66212213" w14:textId="2D5BD800" w:rsidR="00786C93" w:rsidRPr="00940161" w:rsidRDefault="00786C93" w:rsidP="00F44BA6">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20251835" w14:textId="377A43AE" w:rsidR="00786C93" w:rsidRPr="00940161" w:rsidRDefault="00786C93"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4A1E72E8" w14:textId="354FF2D7" w:rsidR="00786C93" w:rsidRPr="00940161" w:rsidRDefault="00786C93" w:rsidP="00F44BA6">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0D2B1D54" w14:textId="38AD9DA1" w:rsidR="00786C93" w:rsidRPr="00940161" w:rsidRDefault="00786C93" w:rsidP="00F44BA6">
            <w:pPr>
              <w:jc w:val="center"/>
              <w:rPr>
                <w:rFonts w:eastAsia="Times New Roman"/>
                <w:sz w:val="22"/>
                <w:szCs w:val="22"/>
              </w:rPr>
            </w:pPr>
            <w:r w:rsidRPr="00940161">
              <w:rPr>
                <w:rFonts w:eastAsia="Times New Roman"/>
                <w:color w:val="000000"/>
                <w:sz w:val="22"/>
                <w:szCs w:val="22"/>
              </w:rPr>
              <w:t>6.01</w:t>
            </w:r>
          </w:p>
        </w:tc>
      </w:tr>
      <w:tr w:rsidR="00786C93" w:rsidRPr="00940161" w14:paraId="4C102DC2" w14:textId="77777777" w:rsidTr="00786C93">
        <w:trPr>
          <w:jc w:val="center"/>
        </w:trPr>
        <w:tc>
          <w:tcPr>
            <w:tcW w:w="1403" w:type="dxa"/>
            <w:vMerge/>
            <w:tcBorders>
              <w:left w:val="single" w:sz="24" w:space="0" w:color="auto"/>
              <w:right w:val="single" w:sz="24" w:space="0" w:color="auto"/>
            </w:tcBorders>
            <w:vAlign w:val="center"/>
          </w:tcPr>
          <w:p w14:paraId="0394DF46"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464598" w14:textId="77777777" w:rsidR="00786C93" w:rsidRPr="00940161" w:rsidRDefault="00786C93"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7FE87E6E" w14:textId="68832F38" w:rsidR="00786C93" w:rsidRPr="00940161" w:rsidRDefault="00786C93" w:rsidP="00F44BA6">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1547343B" w14:textId="0BB75C5A" w:rsidR="00786C93" w:rsidRPr="00940161" w:rsidRDefault="00786C93" w:rsidP="00F44BA6">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67AB7A99" w14:textId="16E7AE3B" w:rsidR="00786C93" w:rsidRPr="00940161" w:rsidRDefault="00786C93" w:rsidP="00F44BA6">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388B1E24" w14:textId="24550323" w:rsidR="00786C93" w:rsidRPr="00940161" w:rsidRDefault="00786C93" w:rsidP="00F44BA6">
            <w:pPr>
              <w:jc w:val="center"/>
              <w:rPr>
                <w:rFonts w:eastAsia="Times New Roman"/>
                <w:sz w:val="22"/>
                <w:szCs w:val="22"/>
              </w:rPr>
            </w:pPr>
            <w:r w:rsidRPr="00940161">
              <w:rPr>
                <w:rFonts w:eastAsia="Times New Roman"/>
                <w:color w:val="000000"/>
                <w:sz w:val="22"/>
                <w:szCs w:val="22"/>
              </w:rPr>
              <w:t>9.19</w:t>
            </w:r>
          </w:p>
        </w:tc>
      </w:tr>
      <w:tr w:rsidR="00786C93" w:rsidRPr="00940161" w14:paraId="4AFA0F04" w14:textId="77777777" w:rsidTr="00786C93">
        <w:trPr>
          <w:jc w:val="center"/>
        </w:trPr>
        <w:tc>
          <w:tcPr>
            <w:tcW w:w="1403" w:type="dxa"/>
            <w:vMerge/>
            <w:tcBorders>
              <w:left w:val="single" w:sz="24" w:space="0" w:color="auto"/>
              <w:right w:val="single" w:sz="24" w:space="0" w:color="auto"/>
            </w:tcBorders>
            <w:vAlign w:val="center"/>
          </w:tcPr>
          <w:p w14:paraId="23B84DC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8CD77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33841D" w14:textId="145E967B" w:rsidR="00786C93" w:rsidRPr="00940161" w:rsidRDefault="00786C93" w:rsidP="00F44BA6">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6160453E" w14:textId="0BBF9F7D" w:rsidR="00786C93" w:rsidRPr="00940161" w:rsidRDefault="00786C93" w:rsidP="00F44BA6">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54D4D44" w14:textId="012F560A" w:rsidR="00786C93" w:rsidRPr="00940161" w:rsidRDefault="00786C93" w:rsidP="00F44BA6">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199F934" w14:textId="22668C49" w:rsidR="00786C93" w:rsidRPr="00940161" w:rsidRDefault="00786C93" w:rsidP="00F44BA6">
            <w:pPr>
              <w:jc w:val="center"/>
              <w:rPr>
                <w:rFonts w:eastAsia="Times New Roman"/>
                <w:sz w:val="22"/>
                <w:szCs w:val="22"/>
              </w:rPr>
            </w:pPr>
            <w:r w:rsidRPr="00940161">
              <w:rPr>
                <w:rFonts w:eastAsia="Times New Roman"/>
                <w:color w:val="000000"/>
                <w:sz w:val="22"/>
                <w:szCs w:val="22"/>
              </w:rPr>
              <w:t>14.50</w:t>
            </w:r>
          </w:p>
        </w:tc>
      </w:tr>
      <w:tr w:rsidR="00786C93" w:rsidRPr="00940161" w14:paraId="1E65157B" w14:textId="77777777" w:rsidTr="00786C93">
        <w:trPr>
          <w:jc w:val="center"/>
        </w:trPr>
        <w:tc>
          <w:tcPr>
            <w:tcW w:w="1403" w:type="dxa"/>
            <w:vMerge/>
            <w:tcBorders>
              <w:left w:val="single" w:sz="24" w:space="0" w:color="auto"/>
              <w:right w:val="single" w:sz="24" w:space="0" w:color="auto"/>
            </w:tcBorders>
            <w:vAlign w:val="center"/>
          </w:tcPr>
          <w:p w14:paraId="761EDF1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961A956" w14:textId="77777777" w:rsidR="00786C93" w:rsidRPr="00940161" w:rsidRDefault="00786C93"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2AA0768" w14:textId="515637BB" w:rsidR="00786C93" w:rsidRPr="00940161" w:rsidRDefault="00786C93" w:rsidP="00F44BA6">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5FEAFF57" w14:textId="73A4D90C" w:rsidR="00786C93" w:rsidRPr="00940161" w:rsidRDefault="00786C93" w:rsidP="00F44BA6">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55528F49" w14:textId="168DC42C" w:rsidR="00786C93" w:rsidRPr="00940161" w:rsidRDefault="00786C93" w:rsidP="00F44BA6">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5B4FC5D3" w14:textId="129B16E3" w:rsidR="00786C93" w:rsidRPr="00940161" w:rsidRDefault="00786C93" w:rsidP="00F44BA6">
            <w:pPr>
              <w:jc w:val="center"/>
              <w:rPr>
                <w:rFonts w:eastAsia="Times New Roman"/>
                <w:sz w:val="22"/>
                <w:szCs w:val="22"/>
              </w:rPr>
            </w:pPr>
            <w:r w:rsidRPr="00940161">
              <w:rPr>
                <w:rFonts w:eastAsia="Times New Roman"/>
                <w:color w:val="000000"/>
                <w:sz w:val="22"/>
                <w:szCs w:val="22"/>
              </w:rPr>
              <w:t>11.31</w:t>
            </w:r>
          </w:p>
        </w:tc>
      </w:tr>
      <w:tr w:rsidR="00786C93" w:rsidRPr="00940161" w14:paraId="5CF9AA2E" w14:textId="77777777" w:rsidTr="00786C93">
        <w:trPr>
          <w:jc w:val="center"/>
        </w:trPr>
        <w:tc>
          <w:tcPr>
            <w:tcW w:w="1403" w:type="dxa"/>
            <w:vMerge/>
            <w:tcBorders>
              <w:left w:val="single" w:sz="24" w:space="0" w:color="auto"/>
              <w:right w:val="single" w:sz="24" w:space="0" w:color="auto"/>
            </w:tcBorders>
            <w:vAlign w:val="center"/>
          </w:tcPr>
          <w:p w14:paraId="26F5E3C1"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22F354F" w14:textId="77777777" w:rsidR="00786C93" w:rsidRPr="00940161" w:rsidRDefault="00786C93"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81CFB81" w14:textId="16279294" w:rsidR="00786C93" w:rsidRPr="00940161" w:rsidRDefault="00786C93" w:rsidP="00F44BA6">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7AE95B9A" w14:textId="072EFCEE" w:rsidR="00786C93" w:rsidRPr="00940161" w:rsidRDefault="00786C93" w:rsidP="00F44BA6">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656C17AF" w14:textId="6DA5412A" w:rsidR="00786C93" w:rsidRPr="00940161" w:rsidRDefault="00786C93" w:rsidP="00F44BA6">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7ED56E69" w14:textId="24941661" w:rsidR="00786C93" w:rsidRPr="00940161" w:rsidRDefault="00786C93" w:rsidP="00F44BA6">
            <w:pPr>
              <w:jc w:val="center"/>
              <w:rPr>
                <w:rFonts w:eastAsia="Times New Roman"/>
                <w:sz w:val="22"/>
                <w:szCs w:val="22"/>
              </w:rPr>
            </w:pPr>
            <w:r w:rsidRPr="00940161">
              <w:rPr>
                <w:rFonts w:eastAsia="Times New Roman"/>
                <w:color w:val="000000"/>
                <w:sz w:val="22"/>
                <w:szCs w:val="22"/>
              </w:rPr>
              <w:t>10.25</w:t>
            </w:r>
          </w:p>
        </w:tc>
      </w:tr>
      <w:tr w:rsidR="00786C93" w:rsidRPr="00940161" w14:paraId="03B3EB24" w14:textId="77777777" w:rsidTr="00786C93">
        <w:trPr>
          <w:jc w:val="center"/>
        </w:trPr>
        <w:tc>
          <w:tcPr>
            <w:tcW w:w="1403" w:type="dxa"/>
            <w:vMerge/>
            <w:tcBorders>
              <w:left w:val="single" w:sz="24" w:space="0" w:color="auto"/>
              <w:right w:val="single" w:sz="24" w:space="0" w:color="auto"/>
            </w:tcBorders>
            <w:vAlign w:val="center"/>
          </w:tcPr>
          <w:p w14:paraId="7102803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7FEF36A" w14:textId="77777777" w:rsidR="00786C93" w:rsidRPr="00940161" w:rsidRDefault="00786C93"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CCED2B" w14:textId="30A9DCAD" w:rsidR="00786C93" w:rsidRPr="00940161" w:rsidRDefault="00786C93" w:rsidP="00F44BA6">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02B3654A" w14:textId="7F83A4BF" w:rsidR="00786C93" w:rsidRPr="00940161" w:rsidRDefault="00786C93" w:rsidP="00F44BA6">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3741731E" w14:textId="62F78018" w:rsidR="00786C93" w:rsidRPr="00940161" w:rsidRDefault="00786C93" w:rsidP="00F44BA6">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64EA1852" w14:textId="22ED12EB" w:rsidR="00786C93" w:rsidRPr="00940161" w:rsidRDefault="00786C93" w:rsidP="00F44BA6">
            <w:pPr>
              <w:jc w:val="center"/>
              <w:rPr>
                <w:rFonts w:eastAsia="Times New Roman"/>
                <w:sz w:val="22"/>
                <w:szCs w:val="22"/>
              </w:rPr>
            </w:pPr>
            <w:r w:rsidRPr="00940161">
              <w:rPr>
                <w:rFonts w:eastAsia="Times New Roman"/>
                <w:color w:val="000000"/>
                <w:sz w:val="22"/>
                <w:szCs w:val="22"/>
              </w:rPr>
              <w:t>11.31</w:t>
            </w:r>
          </w:p>
        </w:tc>
      </w:tr>
      <w:tr w:rsidR="00786C93" w:rsidRPr="00940161" w14:paraId="73A4B3B1" w14:textId="77777777" w:rsidTr="00786C93">
        <w:trPr>
          <w:jc w:val="center"/>
        </w:trPr>
        <w:tc>
          <w:tcPr>
            <w:tcW w:w="1403" w:type="dxa"/>
            <w:vMerge/>
            <w:tcBorders>
              <w:left w:val="single" w:sz="24" w:space="0" w:color="auto"/>
              <w:right w:val="single" w:sz="24" w:space="0" w:color="auto"/>
            </w:tcBorders>
            <w:vAlign w:val="center"/>
          </w:tcPr>
          <w:p w14:paraId="28508664"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4407AA7" w14:textId="77777777" w:rsidR="00786C93" w:rsidRPr="00940161" w:rsidRDefault="00786C93"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8AE27B8" w14:textId="785433A9" w:rsidR="00786C93" w:rsidRPr="00940161" w:rsidRDefault="00786C93" w:rsidP="00F44BA6">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3C368986" w14:textId="514ED966" w:rsidR="00786C93" w:rsidRPr="00940161" w:rsidRDefault="00786C93" w:rsidP="00F44BA6">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13469EB1" w14:textId="536FF4DB" w:rsidR="00786C93" w:rsidRPr="00940161" w:rsidRDefault="00786C93" w:rsidP="00F44BA6">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1742AAF2" w14:textId="1F7B9745" w:rsidR="00786C93" w:rsidRPr="00940161" w:rsidRDefault="00786C93" w:rsidP="00F44BA6">
            <w:pPr>
              <w:jc w:val="center"/>
              <w:rPr>
                <w:rFonts w:eastAsia="Times New Roman"/>
                <w:sz w:val="22"/>
                <w:szCs w:val="22"/>
              </w:rPr>
            </w:pPr>
            <w:r w:rsidRPr="00940161">
              <w:rPr>
                <w:rFonts w:eastAsia="Times New Roman"/>
                <w:color w:val="000000"/>
                <w:sz w:val="22"/>
                <w:szCs w:val="22"/>
              </w:rPr>
              <w:t>13.79</w:t>
            </w:r>
          </w:p>
        </w:tc>
      </w:tr>
      <w:tr w:rsidR="00786C93" w:rsidRPr="00940161" w14:paraId="29CE6E45" w14:textId="77777777" w:rsidTr="00786C93">
        <w:trPr>
          <w:jc w:val="center"/>
        </w:trPr>
        <w:tc>
          <w:tcPr>
            <w:tcW w:w="1403" w:type="dxa"/>
            <w:vMerge/>
            <w:tcBorders>
              <w:left w:val="single" w:sz="24" w:space="0" w:color="auto"/>
              <w:right w:val="single" w:sz="24" w:space="0" w:color="auto"/>
            </w:tcBorders>
            <w:vAlign w:val="center"/>
          </w:tcPr>
          <w:p w14:paraId="108E8CD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BD80D9" w14:textId="77777777" w:rsidR="00786C93" w:rsidRPr="00940161" w:rsidRDefault="00786C93"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4C04EAE2" w14:textId="58F6F366" w:rsidR="00786C93" w:rsidRPr="00940161" w:rsidRDefault="00786C93"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73B3C913" w14:textId="14E465A0" w:rsidR="00786C93" w:rsidRPr="00940161" w:rsidRDefault="00786C93" w:rsidP="00F44BA6">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5335CA19" w14:textId="790B831E" w:rsidR="00786C93" w:rsidRPr="00940161" w:rsidRDefault="00786C93" w:rsidP="00F44BA6">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1970602" w14:textId="7E803E4B" w:rsidR="00786C93" w:rsidRPr="00940161" w:rsidRDefault="00786C93" w:rsidP="00F44BA6">
            <w:pPr>
              <w:jc w:val="center"/>
              <w:rPr>
                <w:rFonts w:eastAsia="Times New Roman"/>
                <w:sz w:val="22"/>
                <w:szCs w:val="22"/>
              </w:rPr>
            </w:pPr>
            <w:r w:rsidRPr="00940161">
              <w:rPr>
                <w:rFonts w:eastAsia="Times New Roman"/>
                <w:color w:val="000000"/>
                <w:sz w:val="22"/>
                <w:szCs w:val="22"/>
              </w:rPr>
              <w:t>10.25</w:t>
            </w:r>
          </w:p>
        </w:tc>
      </w:tr>
      <w:tr w:rsidR="00786C93" w:rsidRPr="00940161" w14:paraId="07768CEE" w14:textId="77777777" w:rsidTr="00786C93">
        <w:trPr>
          <w:jc w:val="center"/>
        </w:trPr>
        <w:tc>
          <w:tcPr>
            <w:tcW w:w="1403" w:type="dxa"/>
            <w:vMerge/>
            <w:tcBorders>
              <w:left w:val="single" w:sz="24" w:space="0" w:color="auto"/>
              <w:right w:val="single" w:sz="24" w:space="0" w:color="auto"/>
            </w:tcBorders>
            <w:vAlign w:val="center"/>
          </w:tcPr>
          <w:p w14:paraId="6F6903F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CAE038" w14:textId="77777777" w:rsidR="00786C93" w:rsidRPr="00940161" w:rsidRDefault="00786C93"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4089FFB" w14:textId="191B6F3D" w:rsidR="00786C93" w:rsidRPr="00940161" w:rsidRDefault="00786C9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19EE3FA5" w14:textId="4C872EE8" w:rsidR="00786C93" w:rsidRPr="00940161" w:rsidRDefault="00786C93" w:rsidP="00F44BA6">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640C6026" w14:textId="510F294B" w:rsidR="00786C93" w:rsidRPr="00940161" w:rsidRDefault="00786C93" w:rsidP="00F44BA6">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49D18F62" w14:textId="52FE1600" w:rsidR="00786C93" w:rsidRPr="00940161" w:rsidRDefault="00786C93" w:rsidP="00F44BA6">
            <w:pPr>
              <w:jc w:val="center"/>
              <w:rPr>
                <w:rFonts w:eastAsia="Times New Roman"/>
                <w:sz w:val="22"/>
                <w:szCs w:val="22"/>
              </w:rPr>
            </w:pPr>
            <w:r w:rsidRPr="00940161">
              <w:rPr>
                <w:rFonts w:eastAsia="Times New Roman"/>
                <w:color w:val="000000"/>
                <w:sz w:val="22"/>
                <w:szCs w:val="22"/>
              </w:rPr>
              <w:t>11.67</w:t>
            </w:r>
          </w:p>
        </w:tc>
      </w:tr>
      <w:tr w:rsidR="00786C93" w:rsidRPr="00940161" w14:paraId="5A0D9C80" w14:textId="77777777" w:rsidTr="00786C93">
        <w:trPr>
          <w:jc w:val="center"/>
        </w:trPr>
        <w:tc>
          <w:tcPr>
            <w:tcW w:w="1403" w:type="dxa"/>
            <w:vMerge/>
            <w:tcBorders>
              <w:left w:val="single" w:sz="24" w:space="0" w:color="auto"/>
              <w:right w:val="single" w:sz="24" w:space="0" w:color="auto"/>
            </w:tcBorders>
            <w:vAlign w:val="center"/>
          </w:tcPr>
          <w:p w14:paraId="6A09304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D8DAE8A" w14:textId="77777777" w:rsidR="00786C93" w:rsidRPr="00940161" w:rsidRDefault="00786C93"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3F6DDE6B" w14:textId="791F5983"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4FA7321" w14:textId="42B9F19F" w:rsidR="00786C93" w:rsidRPr="00940161" w:rsidRDefault="00786C93" w:rsidP="00F44BA6">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471FA509" w14:textId="750D36A6" w:rsidR="00786C93" w:rsidRPr="00940161" w:rsidRDefault="00786C93" w:rsidP="00F44BA6">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240B216A" w14:textId="11C4274E" w:rsidR="00786C93" w:rsidRPr="00940161" w:rsidRDefault="00786C93" w:rsidP="00F44BA6">
            <w:pPr>
              <w:jc w:val="center"/>
              <w:rPr>
                <w:rFonts w:eastAsia="Times New Roman"/>
                <w:sz w:val="22"/>
                <w:szCs w:val="22"/>
              </w:rPr>
            </w:pPr>
            <w:r w:rsidRPr="00940161">
              <w:rPr>
                <w:rFonts w:eastAsia="Times New Roman"/>
                <w:color w:val="000000"/>
                <w:sz w:val="22"/>
                <w:szCs w:val="22"/>
              </w:rPr>
              <w:t>15.56</w:t>
            </w:r>
          </w:p>
        </w:tc>
      </w:tr>
      <w:tr w:rsidR="00786C93" w:rsidRPr="00940161" w14:paraId="042FC951" w14:textId="77777777" w:rsidTr="00786C93">
        <w:trPr>
          <w:jc w:val="center"/>
        </w:trPr>
        <w:tc>
          <w:tcPr>
            <w:tcW w:w="1403" w:type="dxa"/>
            <w:vMerge/>
            <w:tcBorders>
              <w:left w:val="single" w:sz="24" w:space="0" w:color="auto"/>
              <w:right w:val="single" w:sz="24" w:space="0" w:color="auto"/>
            </w:tcBorders>
            <w:vAlign w:val="center"/>
          </w:tcPr>
          <w:p w14:paraId="5739AEC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F388D9" w14:textId="77777777" w:rsidR="00786C93" w:rsidRPr="00940161" w:rsidRDefault="00786C93"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4BD5C446" w14:textId="7277447D" w:rsidR="00786C93" w:rsidRPr="00940161" w:rsidRDefault="00786C93" w:rsidP="00F44BA6">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62D78A4B" w14:textId="648B668B" w:rsidR="00786C93" w:rsidRPr="00940161" w:rsidRDefault="00786C93" w:rsidP="00F44BA6">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01E1496C" w14:textId="0A8265D7" w:rsidR="00786C93" w:rsidRPr="00940161" w:rsidRDefault="00786C93" w:rsidP="00F44BA6">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3ACA7679" w14:textId="48020C7A" w:rsidR="00786C93" w:rsidRPr="00940161" w:rsidRDefault="00786C93" w:rsidP="00F44BA6">
            <w:pPr>
              <w:jc w:val="center"/>
              <w:rPr>
                <w:rFonts w:eastAsia="Times New Roman"/>
                <w:sz w:val="22"/>
                <w:szCs w:val="22"/>
              </w:rPr>
            </w:pPr>
            <w:r w:rsidRPr="00940161">
              <w:rPr>
                <w:rFonts w:eastAsia="Times New Roman"/>
                <w:color w:val="000000"/>
                <w:sz w:val="22"/>
                <w:szCs w:val="22"/>
              </w:rPr>
              <w:t>15.56</w:t>
            </w:r>
          </w:p>
        </w:tc>
      </w:tr>
      <w:tr w:rsidR="00786C93" w:rsidRPr="00940161" w14:paraId="207CD37A" w14:textId="77777777" w:rsidTr="00786C93">
        <w:trPr>
          <w:jc w:val="center"/>
        </w:trPr>
        <w:tc>
          <w:tcPr>
            <w:tcW w:w="1403" w:type="dxa"/>
            <w:vMerge/>
            <w:tcBorders>
              <w:left w:val="single" w:sz="24" w:space="0" w:color="auto"/>
              <w:right w:val="single" w:sz="24" w:space="0" w:color="auto"/>
            </w:tcBorders>
            <w:vAlign w:val="center"/>
          </w:tcPr>
          <w:p w14:paraId="384AEC3D"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5A266" w14:textId="77777777" w:rsidR="00786C93" w:rsidRPr="00940161" w:rsidRDefault="00786C93"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943EC69" w14:textId="52E9DB81" w:rsidR="00786C93" w:rsidRPr="00940161" w:rsidRDefault="00786C93" w:rsidP="00F44BA6">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4DD14B50" w14:textId="7096CB1D" w:rsidR="00786C93" w:rsidRPr="00940161" w:rsidRDefault="00786C93" w:rsidP="00F44BA6">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71432DBA" w14:textId="0614E89F" w:rsidR="00786C93" w:rsidRPr="00940161" w:rsidRDefault="00786C93" w:rsidP="00F44BA6">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393E2777" w14:textId="318048AD" w:rsidR="00786C93" w:rsidRPr="00940161" w:rsidRDefault="00786C93" w:rsidP="00F44BA6">
            <w:pPr>
              <w:jc w:val="center"/>
              <w:rPr>
                <w:rFonts w:eastAsia="Times New Roman"/>
                <w:sz w:val="22"/>
                <w:szCs w:val="22"/>
              </w:rPr>
            </w:pPr>
            <w:r w:rsidRPr="00940161">
              <w:rPr>
                <w:rFonts w:eastAsia="Times New Roman"/>
                <w:color w:val="000000"/>
                <w:sz w:val="22"/>
                <w:szCs w:val="22"/>
              </w:rPr>
              <w:t>12.02</w:t>
            </w:r>
          </w:p>
        </w:tc>
      </w:tr>
      <w:tr w:rsidR="00786C93" w:rsidRPr="00940161" w14:paraId="2FB7052B" w14:textId="77777777" w:rsidTr="00786C93">
        <w:trPr>
          <w:jc w:val="center"/>
        </w:trPr>
        <w:tc>
          <w:tcPr>
            <w:tcW w:w="1403" w:type="dxa"/>
            <w:vMerge/>
            <w:tcBorders>
              <w:left w:val="single" w:sz="24" w:space="0" w:color="auto"/>
              <w:right w:val="single" w:sz="24" w:space="0" w:color="auto"/>
            </w:tcBorders>
            <w:vAlign w:val="center"/>
          </w:tcPr>
          <w:p w14:paraId="6FC9C197"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14A8A1" w14:textId="77777777" w:rsidR="00786C93" w:rsidRPr="00940161" w:rsidRDefault="00786C93"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7595FC2E" w14:textId="63FAFCE9" w:rsidR="00786C93" w:rsidRPr="00940161" w:rsidRDefault="00786C93" w:rsidP="00F44BA6">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5F86CCC" w14:textId="2EC56DB5" w:rsidR="00786C93" w:rsidRPr="00940161" w:rsidRDefault="00786C93" w:rsidP="00F44BA6">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767279CA" w14:textId="332AF0E8" w:rsidR="00786C93" w:rsidRPr="00940161" w:rsidRDefault="00786C93" w:rsidP="00F44BA6">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0B7369E" w14:textId="6F9BA226" w:rsidR="00786C93" w:rsidRPr="00940161" w:rsidRDefault="00786C93" w:rsidP="00F44BA6">
            <w:pPr>
              <w:jc w:val="center"/>
              <w:rPr>
                <w:rFonts w:eastAsia="Times New Roman"/>
                <w:sz w:val="22"/>
                <w:szCs w:val="22"/>
              </w:rPr>
            </w:pPr>
            <w:r w:rsidRPr="00940161">
              <w:rPr>
                <w:rFonts w:eastAsia="Times New Roman"/>
                <w:color w:val="000000"/>
                <w:sz w:val="22"/>
                <w:szCs w:val="22"/>
              </w:rPr>
              <w:t>14.14</w:t>
            </w:r>
          </w:p>
        </w:tc>
      </w:tr>
      <w:tr w:rsidR="00786C93" w:rsidRPr="00940161" w14:paraId="2DBEF353" w14:textId="77777777" w:rsidTr="00786C93">
        <w:trPr>
          <w:jc w:val="center"/>
        </w:trPr>
        <w:tc>
          <w:tcPr>
            <w:tcW w:w="1403" w:type="dxa"/>
            <w:vMerge/>
            <w:tcBorders>
              <w:left w:val="single" w:sz="24" w:space="0" w:color="auto"/>
              <w:right w:val="single" w:sz="24" w:space="0" w:color="auto"/>
            </w:tcBorders>
            <w:vAlign w:val="center"/>
          </w:tcPr>
          <w:p w14:paraId="1B4E1E30"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EE8C991" w14:textId="77777777" w:rsidR="00786C93" w:rsidRPr="00940161" w:rsidRDefault="00786C93"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63898701" w14:textId="670E8448" w:rsidR="00786C93" w:rsidRPr="00940161" w:rsidRDefault="00786C93" w:rsidP="00F44BA6">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2E0D2E92" w14:textId="32F59B98" w:rsidR="00786C93" w:rsidRPr="00940161" w:rsidRDefault="00786C93" w:rsidP="00F44BA6">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4AC05E85" w14:textId="7D64C52C"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50F6F918" w14:textId="31C82DCC" w:rsidR="00786C93" w:rsidRPr="00940161" w:rsidRDefault="00786C93" w:rsidP="00F44BA6">
            <w:pPr>
              <w:jc w:val="center"/>
              <w:rPr>
                <w:rFonts w:eastAsia="Times New Roman"/>
                <w:sz w:val="22"/>
                <w:szCs w:val="22"/>
              </w:rPr>
            </w:pPr>
            <w:r w:rsidRPr="00940161">
              <w:rPr>
                <w:rFonts w:eastAsia="Times New Roman"/>
                <w:color w:val="000000"/>
                <w:sz w:val="22"/>
                <w:szCs w:val="22"/>
              </w:rPr>
              <w:t>12.73</w:t>
            </w:r>
          </w:p>
        </w:tc>
      </w:tr>
      <w:tr w:rsidR="00786C93" w:rsidRPr="00940161" w14:paraId="3B2E39F0" w14:textId="77777777" w:rsidTr="00786C93">
        <w:trPr>
          <w:jc w:val="center"/>
        </w:trPr>
        <w:tc>
          <w:tcPr>
            <w:tcW w:w="1403" w:type="dxa"/>
            <w:vMerge/>
            <w:tcBorders>
              <w:left w:val="single" w:sz="24" w:space="0" w:color="auto"/>
              <w:right w:val="single" w:sz="24" w:space="0" w:color="auto"/>
            </w:tcBorders>
            <w:vAlign w:val="center"/>
          </w:tcPr>
          <w:p w14:paraId="11897652"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CDFFC" w14:textId="77777777" w:rsidR="00786C93" w:rsidRPr="00940161" w:rsidRDefault="00786C93"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7479A939" w14:textId="135EDD1B" w:rsidR="00786C93" w:rsidRPr="00940161" w:rsidRDefault="00786C93" w:rsidP="00F44BA6">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7A5DF85F" w14:textId="395501D7" w:rsidR="00786C93" w:rsidRPr="00940161" w:rsidRDefault="00786C93" w:rsidP="00F44BA6">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20E60B5" w14:textId="2BB14673" w:rsidR="00786C93" w:rsidRPr="00940161" w:rsidRDefault="00786C93" w:rsidP="00F44BA6">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7CA0AD88" w14:textId="0060CD28" w:rsidR="00786C93" w:rsidRPr="00940161" w:rsidRDefault="00786C93" w:rsidP="00F44BA6">
            <w:pPr>
              <w:jc w:val="center"/>
              <w:rPr>
                <w:rFonts w:eastAsia="Times New Roman"/>
                <w:sz w:val="22"/>
                <w:szCs w:val="22"/>
              </w:rPr>
            </w:pPr>
            <w:r w:rsidRPr="00940161">
              <w:rPr>
                <w:rFonts w:eastAsia="Times New Roman"/>
                <w:color w:val="000000"/>
                <w:sz w:val="22"/>
                <w:szCs w:val="22"/>
              </w:rPr>
              <w:t>8.49</w:t>
            </w:r>
          </w:p>
        </w:tc>
      </w:tr>
      <w:tr w:rsidR="00786C93" w:rsidRPr="00940161" w14:paraId="343B3B78" w14:textId="77777777" w:rsidTr="00786C93">
        <w:trPr>
          <w:jc w:val="center"/>
        </w:trPr>
        <w:tc>
          <w:tcPr>
            <w:tcW w:w="1403" w:type="dxa"/>
            <w:vMerge/>
            <w:tcBorders>
              <w:left w:val="single" w:sz="24" w:space="0" w:color="auto"/>
              <w:right w:val="single" w:sz="24" w:space="0" w:color="auto"/>
            </w:tcBorders>
            <w:vAlign w:val="center"/>
          </w:tcPr>
          <w:p w14:paraId="77717C9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C55C82" w14:textId="77777777" w:rsidR="00786C93" w:rsidRPr="00940161" w:rsidRDefault="00786C93"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97AD525" w14:textId="0D347551" w:rsidR="00786C93" w:rsidRPr="00940161" w:rsidRDefault="00786C93" w:rsidP="00F44BA6">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84FD831" w14:textId="30856098" w:rsidR="00786C93" w:rsidRPr="00940161" w:rsidRDefault="00786C93" w:rsidP="00F44BA6">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258AEA" w14:textId="5111A3FB" w:rsidR="00786C93" w:rsidRPr="00940161" w:rsidRDefault="00786C93" w:rsidP="00F44BA6">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0D4F3F47" w14:textId="03F349C4" w:rsidR="00786C93" w:rsidRPr="00940161" w:rsidRDefault="00786C93" w:rsidP="00F44BA6">
            <w:pPr>
              <w:jc w:val="center"/>
              <w:rPr>
                <w:rFonts w:eastAsia="Times New Roman"/>
                <w:sz w:val="22"/>
                <w:szCs w:val="22"/>
              </w:rPr>
            </w:pPr>
            <w:r w:rsidRPr="00940161">
              <w:rPr>
                <w:rFonts w:eastAsia="Times New Roman"/>
                <w:color w:val="000000"/>
                <w:sz w:val="22"/>
                <w:szCs w:val="22"/>
              </w:rPr>
              <w:t>5.66</w:t>
            </w:r>
          </w:p>
        </w:tc>
      </w:tr>
      <w:tr w:rsidR="00786C93" w:rsidRPr="00940161" w14:paraId="4A420ED6" w14:textId="77777777" w:rsidTr="00786C93">
        <w:trPr>
          <w:jc w:val="center"/>
        </w:trPr>
        <w:tc>
          <w:tcPr>
            <w:tcW w:w="1403" w:type="dxa"/>
            <w:vMerge/>
            <w:tcBorders>
              <w:left w:val="single" w:sz="24" w:space="0" w:color="auto"/>
              <w:right w:val="single" w:sz="24" w:space="0" w:color="auto"/>
            </w:tcBorders>
            <w:vAlign w:val="center"/>
          </w:tcPr>
          <w:p w14:paraId="5F6538A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93BDC4D" w14:textId="77777777" w:rsidR="00786C93" w:rsidRPr="00940161" w:rsidRDefault="00786C93"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87F4A32" w14:textId="07D77B97" w:rsidR="00786C93" w:rsidRPr="00940161" w:rsidRDefault="00786C93" w:rsidP="00F44BA6">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664E19EF" w14:textId="70AD178F" w:rsidR="00786C93" w:rsidRPr="00940161" w:rsidRDefault="00786C93" w:rsidP="00F44BA6">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D45C163" w14:textId="43F205B4" w:rsidR="00786C93" w:rsidRPr="00940161" w:rsidRDefault="00786C93" w:rsidP="00F44BA6">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5818CB74" w14:textId="692456FC" w:rsidR="00786C93" w:rsidRPr="00940161" w:rsidRDefault="00786C93" w:rsidP="00F44BA6">
            <w:pPr>
              <w:jc w:val="center"/>
              <w:rPr>
                <w:rFonts w:eastAsia="Times New Roman"/>
                <w:sz w:val="22"/>
                <w:szCs w:val="22"/>
              </w:rPr>
            </w:pPr>
            <w:r w:rsidRPr="00940161">
              <w:rPr>
                <w:rFonts w:eastAsia="Times New Roman"/>
                <w:color w:val="000000"/>
                <w:sz w:val="22"/>
                <w:szCs w:val="22"/>
              </w:rPr>
              <w:t>6.72</w:t>
            </w:r>
          </w:p>
        </w:tc>
      </w:tr>
      <w:tr w:rsidR="00786C93" w:rsidRPr="00940161" w14:paraId="3187399F" w14:textId="77777777" w:rsidTr="00786C93">
        <w:trPr>
          <w:jc w:val="center"/>
        </w:trPr>
        <w:tc>
          <w:tcPr>
            <w:tcW w:w="1403" w:type="dxa"/>
            <w:vMerge/>
            <w:tcBorders>
              <w:left w:val="single" w:sz="24" w:space="0" w:color="auto"/>
              <w:right w:val="single" w:sz="24" w:space="0" w:color="auto"/>
            </w:tcBorders>
            <w:vAlign w:val="center"/>
          </w:tcPr>
          <w:p w14:paraId="633FFE9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91687FA" w14:textId="77777777" w:rsidR="00786C93" w:rsidRPr="00940161" w:rsidRDefault="00786C93"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606B403C" w14:textId="3B6DC2A2"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0D8C2367" w14:textId="7CD09A16" w:rsidR="00786C93" w:rsidRPr="00940161" w:rsidRDefault="00786C93" w:rsidP="00F44BA6">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5436E595" w14:textId="24DB0E7E" w:rsidR="00786C93" w:rsidRPr="00940161" w:rsidRDefault="00786C93" w:rsidP="00F44BA6">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591263B0" w14:textId="1AC1910A" w:rsidR="00786C93" w:rsidRPr="00940161" w:rsidRDefault="00786C93" w:rsidP="00F44BA6">
            <w:pPr>
              <w:jc w:val="center"/>
              <w:rPr>
                <w:rFonts w:eastAsia="Times New Roman"/>
                <w:sz w:val="22"/>
                <w:szCs w:val="22"/>
              </w:rPr>
            </w:pPr>
            <w:r w:rsidRPr="00940161">
              <w:rPr>
                <w:rFonts w:eastAsia="Times New Roman"/>
                <w:color w:val="000000"/>
                <w:sz w:val="22"/>
                <w:szCs w:val="22"/>
              </w:rPr>
              <w:t>7.78</w:t>
            </w:r>
          </w:p>
        </w:tc>
      </w:tr>
      <w:tr w:rsidR="00786C93" w:rsidRPr="00940161" w14:paraId="6C14B58B" w14:textId="77777777" w:rsidTr="00786C93">
        <w:trPr>
          <w:jc w:val="center"/>
        </w:trPr>
        <w:tc>
          <w:tcPr>
            <w:tcW w:w="1403" w:type="dxa"/>
            <w:vMerge/>
            <w:tcBorders>
              <w:left w:val="single" w:sz="24" w:space="0" w:color="auto"/>
              <w:right w:val="single" w:sz="24" w:space="0" w:color="auto"/>
            </w:tcBorders>
            <w:vAlign w:val="center"/>
          </w:tcPr>
          <w:p w14:paraId="2BBA44B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3EA9338" w14:textId="77777777" w:rsidR="00786C93" w:rsidRPr="00940161" w:rsidRDefault="00786C93"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791E9F69" w14:textId="69B44B01" w:rsidR="00786C93" w:rsidRPr="00940161" w:rsidRDefault="00786C93" w:rsidP="00F44BA6">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26D677B5" w14:textId="44AE5FDF" w:rsidR="00786C93" w:rsidRPr="00940161" w:rsidRDefault="00786C93" w:rsidP="00F44BA6">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CBB1846" w14:textId="45E3EFAA" w:rsidR="00786C93" w:rsidRPr="00940161" w:rsidRDefault="00786C93" w:rsidP="00F44BA6">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009EEDC8" w14:textId="1CF2CECB" w:rsidR="00786C93" w:rsidRPr="00940161" w:rsidRDefault="00786C93" w:rsidP="00F44BA6">
            <w:pPr>
              <w:jc w:val="center"/>
              <w:rPr>
                <w:rFonts w:eastAsia="Times New Roman"/>
                <w:sz w:val="22"/>
                <w:szCs w:val="22"/>
              </w:rPr>
            </w:pPr>
            <w:r w:rsidRPr="00940161">
              <w:rPr>
                <w:rFonts w:eastAsia="Times New Roman"/>
                <w:color w:val="000000"/>
                <w:sz w:val="22"/>
                <w:szCs w:val="22"/>
              </w:rPr>
              <w:t>3.89</w:t>
            </w:r>
          </w:p>
        </w:tc>
      </w:tr>
      <w:tr w:rsidR="00786C93" w:rsidRPr="00940161" w14:paraId="3AE26E27" w14:textId="77777777" w:rsidTr="00786C93">
        <w:trPr>
          <w:jc w:val="center"/>
        </w:trPr>
        <w:tc>
          <w:tcPr>
            <w:tcW w:w="1403" w:type="dxa"/>
            <w:vMerge/>
            <w:tcBorders>
              <w:left w:val="single" w:sz="24" w:space="0" w:color="auto"/>
              <w:right w:val="single" w:sz="24" w:space="0" w:color="auto"/>
            </w:tcBorders>
            <w:vAlign w:val="center"/>
          </w:tcPr>
          <w:p w14:paraId="718595E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D570DA" w14:textId="77777777" w:rsidR="00786C93" w:rsidRPr="00940161" w:rsidRDefault="00786C93"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3572740" w14:textId="70A0C72C" w:rsidR="00786C93" w:rsidRPr="00940161" w:rsidRDefault="00786C93" w:rsidP="00F44BA6">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118983BE" w14:textId="6305E907" w:rsidR="00786C93" w:rsidRPr="00940161" w:rsidRDefault="00786C93" w:rsidP="00F44BA6">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638FBA0E" w14:textId="2249F30F" w:rsidR="00786C93" w:rsidRPr="00940161" w:rsidRDefault="00786C93" w:rsidP="00F44BA6">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BE1A778" w14:textId="0410E5D5" w:rsidR="00786C93" w:rsidRPr="00940161" w:rsidRDefault="00786C93" w:rsidP="00F44BA6">
            <w:pPr>
              <w:jc w:val="center"/>
              <w:rPr>
                <w:rFonts w:eastAsia="Times New Roman"/>
                <w:sz w:val="22"/>
                <w:szCs w:val="22"/>
              </w:rPr>
            </w:pPr>
            <w:r w:rsidRPr="00940161">
              <w:rPr>
                <w:rFonts w:eastAsia="Times New Roman"/>
                <w:color w:val="000000"/>
                <w:sz w:val="22"/>
                <w:szCs w:val="22"/>
              </w:rPr>
              <w:t>4.95</w:t>
            </w:r>
          </w:p>
        </w:tc>
      </w:tr>
      <w:tr w:rsidR="00786C93" w:rsidRPr="00940161" w14:paraId="07B62647" w14:textId="77777777" w:rsidTr="00786C93">
        <w:trPr>
          <w:jc w:val="center"/>
        </w:trPr>
        <w:tc>
          <w:tcPr>
            <w:tcW w:w="1403" w:type="dxa"/>
            <w:vMerge/>
            <w:tcBorders>
              <w:left w:val="single" w:sz="24" w:space="0" w:color="auto"/>
              <w:right w:val="single" w:sz="24" w:space="0" w:color="auto"/>
            </w:tcBorders>
            <w:vAlign w:val="center"/>
          </w:tcPr>
          <w:p w14:paraId="1BA8938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D3169B5" w14:textId="77777777" w:rsidR="00786C93" w:rsidRPr="00940161" w:rsidRDefault="00786C93"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5BB1044B" w14:textId="74C9B018"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0FE8C49" w14:textId="787580E7"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30589A99" w14:textId="7BAD2BFD"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522F9D66" w14:textId="7953AD5A"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r w:rsidR="00786C93" w:rsidRPr="00940161" w14:paraId="629777B2" w14:textId="77777777" w:rsidTr="00786C93">
        <w:trPr>
          <w:jc w:val="center"/>
        </w:trPr>
        <w:tc>
          <w:tcPr>
            <w:tcW w:w="1403" w:type="dxa"/>
            <w:vMerge/>
            <w:tcBorders>
              <w:left w:val="single" w:sz="24" w:space="0" w:color="auto"/>
              <w:right w:val="single" w:sz="24" w:space="0" w:color="auto"/>
            </w:tcBorders>
            <w:vAlign w:val="center"/>
          </w:tcPr>
          <w:p w14:paraId="71E72B8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C7F0EE0" w14:textId="77777777" w:rsidR="00786C93" w:rsidRPr="00940161" w:rsidRDefault="00786C93"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16A8004" w14:textId="4EDF053E"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2DBDEEB9" w14:textId="5CD907F1"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7BFDCE" w14:textId="10AF1591"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1C4B66E" w14:textId="1A2E486A"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r w:rsidR="00786C93" w:rsidRPr="00940161" w14:paraId="27CDCFF7" w14:textId="77777777" w:rsidTr="00786C93">
        <w:trPr>
          <w:jc w:val="center"/>
        </w:trPr>
        <w:tc>
          <w:tcPr>
            <w:tcW w:w="1403" w:type="dxa"/>
            <w:vMerge/>
            <w:tcBorders>
              <w:left w:val="single" w:sz="24" w:space="0" w:color="auto"/>
              <w:right w:val="single" w:sz="24" w:space="0" w:color="auto"/>
            </w:tcBorders>
            <w:vAlign w:val="center"/>
          </w:tcPr>
          <w:p w14:paraId="67D7CA6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C7D5425" w14:textId="77777777" w:rsidR="00786C93" w:rsidRPr="00940161" w:rsidRDefault="00786C93"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4F11F126" w14:textId="0D12A263" w:rsidR="00786C93" w:rsidRPr="00940161" w:rsidRDefault="00786C93" w:rsidP="00F44BA6">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7E5D133F" w14:textId="1EEC70C8"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53B84CED" w14:textId="19B03F0A" w:rsidR="00786C93" w:rsidRPr="00940161" w:rsidRDefault="00786C93" w:rsidP="00F44BA6">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606BEF72" w14:textId="2A135D00"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bl>
    <w:p w14:paraId="0761C967"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45A16E16" w14:textId="77777777" w:rsidTr="00167D53">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D7836CE"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7DB5421"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43740EA"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66C2436C"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0CAC36FD" w14:textId="77777777" w:rsidTr="00167D53">
        <w:trPr>
          <w:jc w:val="center"/>
        </w:trPr>
        <w:tc>
          <w:tcPr>
            <w:tcW w:w="2213" w:type="dxa"/>
            <w:gridSpan w:val="2"/>
            <w:vMerge/>
            <w:tcBorders>
              <w:left w:val="single" w:sz="24" w:space="0" w:color="auto"/>
              <w:bottom w:val="single" w:sz="24" w:space="0" w:color="auto"/>
              <w:right w:val="single" w:sz="24" w:space="0" w:color="auto"/>
            </w:tcBorders>
            <w:vAlign w:val="center"/>
          </w:tcPr>
          <w:p w14:paraId="5D091264"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40135C59"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41CA89E4"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218B537"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8ECBA19" w14:textId="77777777" w:rsidR="000B18DC" w:rsidRPr="00940161" w:rsidRDefault="000B18DC" w:rsidP="00F44BA6">
            <w:pPr>
              <w:jc w:val="center"/>
              <w:rPr>
                <w:rFonts w:eastAsia="Times New Roman"/>
                <w:b/>
                <w:sz w:val="22"/>
                <w:szCs w:val="22"/>
              </w:rPr>
            </w:pPr>
          </w:p>
        </w:tc>
      </w:tr>
      <w:tr w:rsidR="00167D53" w:rsidRPr="00940161" w14:paraId="102BD22A" w14:textId="77777777" w:rsidTr="00167D53">
        <w:trPr>
          <w:jc w:val="center"/>
        </w:trPr>
        <w:tc>
          <w:tcPr>
            <w:tcW w:w="2213" w:type="dxa"/>
            <w:gridSpan w:val="2"/>
            <w:tcBorders>
              <w:top w:val="single" w:sz="24" w:space="0" w:color="auto"/>
              <w:left w:val="single" w:sz="24" w:space="0" w:color="auto"/>
              <w:right w:val="single" w:sz="24" w:space="0" w:color="auto"/>
            </w:tcBorders>
            <w:vAlign w:val="center"/>
          </w:tcPr>
          <w:p w14:paraId="45C63C96" w14:textId="77777777" w:rsidR="00167D53" w:rsidRPr="00940161" w:rsidRDefault="00167D53"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10F1491" w14:textId="6B7BF036" w:rsidR="00167D53" w:rsidRPr="00940161" w:rsidRDefault="00167D53" w:rsidP="00F44BA6">
            <w:pPr>
              <w:jc w:val="center"/>
              <w:rPr>
                <w:rFonts w:eastAsia="Times New Roman"/>
                <w:sz w:val="22"/>
                <w:szCs w:val="22"/>
              </w:rPr>
            </w:pPr>
            <w:r w:rsidRPr="00940161">
              <w:rPr>
                <w:rFonts w:eastAsia="Times New Roman"/>
                <w:color w:val="000000"/>
                <w:sz w:val="22"/>
                <w:szCs w:val="22"/>
              </w:rPr>
              <w:t>16.1</w:t>
            </w:r>
          </w:p>
        </w:tc>
        <w:tc>
          <w:tcPr>
            <w:tcW w:w="805" w:type="dxa"/>
            <w:tcBorders>
              <w:top w:val="single" w:sz="24" w:space="0" w:color="auto"/>
            </w:tcBorders>
            <w:vAlign w:val="center"/>
          </w:tcPr>
          <w:p w14:paraId="1A94E2DC" w14:textId="0CBB35D7" w:rsidR="00167D53" w:rsidRPr="00940161" w:rsidRDefault="00167D53" w:rsidP="00F44BA6">
            <w:pPr>
              <w:jc w:val="center"/>
              <w:rPr>
                <w:rFonts w:eastAsia="Times New Roman"/>
                <w:sz w:val="22"/>
                <w:szCs w:val="22"/>
              </w:rPr>
            </w:pPr>
            <w:r w:rsidRPr="00940161">
              <w:rPr>
                <w:rFonts w:eastAsia="Times New Roman"/>
                <w:color w:val="000000"/>
                <w:sz w:val="22"/>
                <w:szCs w:val="22"/>
              </w:rPr>
              <w:t>18.9</w:t>
            </w:r>
          </w:p>
        </w:tc>
        <w:tc>
          <w:tcPr>
            <w:tcW w:w="1085" w:type="dxa"/>
            <w:tcBorders>
              <w:top w:val="single" w:sz="24" w:space="0" w:color="auto"/>
              <w:left w:val="single" w:sz="24" w:space="0" w:color="auto"/>
            </w:tcBorders>
            <w:vAlign w:val="center"/>
          </w:tcPr>
          <w:p w14:paraId="5CCFBFC7" w14:textId="5A0F3BF6" w:rsidR="00167D53" w:rsidRPr="00940161" w:rsidRDefault="00167D53" w:rsidP="00F44BA6">
            <w:pPr>
              <w:jc w:val="center"/>
              <w:rPr>
                <w:rFonts w:eastAsia="Times New Roman"/>
                <w:sz w:val="22"/>
                <w:szCs w:val="22"/>
              </w:rPr>
            </w:pPr>
            <w:r w:rsidRPr="00940161">
              <w:rPr>
                <w:rFonts w:eastAsia="Times New Roman"/>
                <w:color w:val="000000"/>
                <w:sz w:val="22"/>
                <w:szCs w:val="22"/>
              </w:rPr>
              <w:t>17.5</w:t>
            </w:r>
          </w:p>
        </w:tc>
        <w:tc>
          <w:tcPr>
            <w:tcW w:w="1493" w:type="dxa"/>
            <w:tcBorders>
              <w:top w:val="single" w:sz="24" w:space="0" w:color="auto"/>
              <w:right w:val="single" w:sz="24" w:space="0" w:color="auto"/>
            </w:tcBorders>
            <w:vAlign w:val="center"/>
          </w:tcPr>
          <w:p w14:paraId="28FD156D" w14:textId="4FF8891F" w:rsidR="00167D53" w:rsidRPr="00940161" w:rsidRDefault="009D0979" w:rsidP="00F44BA6">
            <w:pPr>
              <w:jc w:val="center"/>
              <w:rPr>
                <w:rFonts w:eastAsia="Times New Roman"/>
                <w:sz w:val="22"/>
                <w:szCs w:val="22"/>
              </w:rPr>
            </w:pPr>
            <w:r w:rsidRPr="00940161">
              <w:rPr>
                <w:rFonts w:eastAsia="Times New Roman"/>
                <w:color w:val="000000"/>
                <w:sz w:val="22"/>
                <w:szCs w:val="22"/>
              </w:rPr>
              <w:t>0.99</w:t>
            </w:r>
          </w:p>
        </w:tc>
      </w:tr>
      <w:tr w:rsidR="00167D53" w:rsidRPr="00940161" w14:paraId="60C910A0" w14:textId="77777777" w:rsidTr="00167D53">
        <w:trPr>
          <w:jc w:val="center"/>
        </w:trPr>
        <w:tc>
          <w:tcPr>
            <w:tcW w:w="2213" w:type="dxa"/>
            <w:gridSpan w:val="2"/>
            <w:tcBorders>
              <w:left w:val="single" w:sz="24" w:space="0" w:color="auto"/>
              <w:bottom w:val="single" w:sz="24" w:space="0" w:color="auto"/>
              <w:right w:val="single" w:sz="24" w:space="0" w:color="auto"/>
            </w:tcBorders>
            <w:vAlign w:val="center"/>
          </w:tcPr>
          <w:p w14:paraId="7C2A4762" w14:textId="0C701D70" w:rsidR="00167D53" w:rsidRPr="00940161" w:rsidRDefault="00167D53"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7D01684B" w14:textId="050D3414" w:rsidR="00167D53" w:rsidRPr="00940161" w:rsidRDefault="00167D53" w:rsidP="00F44BA6">
            <w:pPr>
              <w:jc w:val="center"/>
              <w:rPr>
                <w:rFonts w:eastAsia="Times New Roman"/>
                <w:sz w:val="22"/>
                <w:szCs w:val="22"/>
              </w:rPr>
            </w:pPr>
            <w:r w:rsidRPr="00940161">
              <w:rPr>
                <w:rFonts w:eastAsia="Times New Roman"/>
                <w:color w:val="000000"/>
                <w:sz w:val="22"/>
                <w:szCs w:val="22"/>
              </w:rPr>
              <w:t>38</w:t>
            </w:r>
          </w:p>
        </w:tc>
        <w:tc>
          <w:tcPr>
            <w:tcW w:w="805" w:type="dxa"/>
            <w:tcBorders>
              <w:bottom w:val="single" w:sz="24" w:space="0" w:color="auto"/>
            </w:tcBorders>
            <w:vAlign w:val="center"/>
          </w:tcPr>
          <w:p w14:paraId="3A0B0274" w14:textId="669394DE" w:rsidR="00167D53" w:rsidRPr="00940161" w:rsidRDefault="00167D53" w:rsidP="00F44BA6">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bottom w:val="single" w:sz="24" w:space="0" w:color="auto"/>
            </w:tcBorders>
            <w:vAlign w:val="center"/>
          </w:tcPr>
          <w:p w14:paraId="5369E3B2" w14:textId="5617B955" w:rsidR="00167D53" w:rsidRPr="00940161" w:rsidRDefault="00167D53" w:rsidP="00F44BA6">
            <w:pPr>
              <w:jc w:val="center"/>
              <w:rPr>
                <w:rFonts w:eastAsia="Times New Roman"/>
                <w:sz w:val="22"/>
                <w:szCs w:val="22"/>
              </w:rPr>
            </w:pPr>
            <w:r w:rsidRPr="00940161">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20510F6A" w14:textId="47388414" w:rsidR="00167D53" w:rsidRPr="00940161" w:rsidRDefault="009D0979" w:rsidP="00F44BA6">
            <w:pPr>
              <w:jc w:val="center"/>
              <w:rPr>
                <w:rFonts w:eastAsia="Times New Roman"/>
                <w:sz w:val="22"/>
                <w:szCs w:val="22"/>
              </w:rPr>
            </w:pPr>
            <w:r w:rsidRPr="00940161">
              <w:rPr>
                <w:rFonts w:eastAsia="Times New Roman"/>
                <w:color w:val="000000"/>
                <w:sz w:val="22"/>
                <w:szCs w:val="22"/>
              </w:rPr>
              <w:t>2.83</w:t>
            </w:r>
          </w:p>
        </w:tc>
      </w:tr>
      <w:tr w:rsidR="00167D53" w:rsidRPr="00940161" w14:paraId="1672943D" w14:textId="77777777" w:rsidTr="00167D53">
        <w:trPr>
          <w:jc w:val="center"/>
        </w:trPr>
        <w:tc>
          <w:tcPr>
            <w:tcW w:w="1403" w:type="dxa"/>
            <w:vMerge w:val="restart"/>
            <w:tcBorders>
              <w:top w:val="single" w:sz="24" w:space="0" w:color="auto"/>
              <w:left w:val="single" w:sz="24" w:space="0" w:color="auto"/>
              <w:right w:val="single" w:sz="24" w:space="0" w:color="auto"/>
            </w:tcBorders>
            <w:vAlign w:val="center"/>
          </w:tcPr>
          <w:p w14:paraId="1C8FB008" w14:textId="77777777" w:rsidR="00167D53" w:rsidRPr="00940161" w:rsidRDefault="00167D53"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4F60D79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13B3D34" w14:textId="1E8878C8" w:rsidR="00167D53" w:rsidRPr="00940161" w:rsidRDefault="00167D53" w:rsidP="00F44BA6">
            <w:pPr>
              <w:jc w:val="center"/>
              <w:rPr>
                <w:rFonts w:eastAsia="Times New Roman"/>
                <w:sz w:val="22"/>
                <w:szCs w:val="22"/>
              </w:rPr>
            </w:pPr>
            <w:r w:rsidRPr="00940161">
              <w:rPr>
                <w:rFonts w:eastAsia="Times New Roman"/>
                <w:color w:val="000000"/>
                <w:sz w:val="22"/>
                <w:szCs w:val="22"/>
              </w:rPr>
              <w:t>32</w:t>
            </w:r>
          </w:p>
        </w:tc>
        <w:tc>
          <w:tcPr>
            <w:tcW w:w="805" w:type="dxa"/>
            <w:tcBorders>
              <w:top w:val="single" w:sz="24" w:space="0" w:color="auto"/>
            </w:tcBorders>
            <w:vAlign w:val="center"/>
          </w:tcPr>
          <w:p w14:paraId="68A7D811" w14:textId="748E53DD" w:rsidR="00167D53" w:rsidRPr="00940161" w:rsidRDefault="00167D53" w:rsidP="00F44BA6">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0A18FEC3" w14:textId="0CE1AC21" w:rsidR="00167D53" w:rsidRPr="00940161" w:rsidRDefault="00167D53" w:rsidP="00F44BA6">
            <w:pPr>
              <w:jc w:val="center"/>
              <w:rPr>
                <w:rFonts w:eastAsia="Times New Roman"/>
                <w:sz w:val="22"/>
                <w:szCs w:val="22"/>
              </w:rPr>
            </w:pPr>
            <w:r w:rsidRPr="00940161">
              <w:rPr>
                <w:rFonts w:eastAsia="Times New Roman"/>
                <w:color w:val="000000"/>
                <w:sz w:val="22"/>
                <w:szCs w:val="22"/>
              </w:rPr>
              <w:t>28</w:t>
            </w:r>
          </w:p>
        </w:tc>
        <w:tc>
          <w:tcPr>
            <w:tcW w:w="1493" w:type="dxa"/>
            <w:tcBorders>
              <w:top w:val="single" w:sz="24" w:space="0" w:color="auto"/>
              <w:right w:val="single" w:sz="24" w:space="0" w:color="auto"/>
            </w:tcBorders>
            <w:vAlign w:val="center"/>
          </w:tcPr>
          <w:p w14:paraId="7BF2389B" w14:textId="62A5A610" w:rsidR="00167D53" w:rsidRPr="00940161" w:rsidRDefault="00167D53" w:rsidP="00F44BA6">
            <w:pPr>
              <w:jc w:val="center"/>
              <w:rPr>
                <w:rFonts w:eastAsia="Times New Roman"/>
                <w:sz w:val="22"/>
                <w:szCs w:val="22"/>
              </w:rPr>
            </w:pPr>
            <w:r w:rsidRPr="00940161">
              <w:rPr>
                <w:rFonts w:eastAsia="Times New Roman"/>
                <w:color w:val="000000"/>
                <w:sz w:val="22"/>
                <w:szCs w:val="22"/>
              </w:rPr>
              <w:t>2.8</w:t>
            </w:r>
            <w:r w:rsidR="009D0979" w:rsidRPr="00940161">
              <w:rPr>
                <w:rFonts w:eastAsia="Times New Roman"/>
                <w:color w:val="000000"/>
                <w:sz w:val="22"/>
                <w:szCs w:val="22"/>
              </w:rPr>
              <w:t>3</w:t>
            </w:r>
          </w:p>
        </w:tc>
      </w:tr>
      <w:tr w:rsidR="00167D53" w:rsidRPr="00940161" w14:paraId="7D9EA8B0" w14:textId="77777777" w:rsidTr="00167D53">
        <w:trPr>
          <w:jc w:val="center"/>
        </w:trPr>
        <w:tc>
          <w:tcPr>
            <w:tcW w:w="1403" w:type="dxa"/>
            <w:vMerge/>
            <w:tcBorders>
              <w:left w:val="single" w:sz="24" w:space="0" w:color="auto"/>
              <w:right w:val="single" w:sz="24" w:space="0" w:color="auto"/>
            </w:tcBorders>
            <w:vAlign w:val="center"/>
          </w:tcPr>
          <w:p w14:paraId="44AD9A7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0A8FF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5741789A" w14:textId="133442DE"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805" w:type="dxa"/>
            <w:vAlign w:val="center"/>
          </w:tcPr>
          <w:p w14:paraId="05BC9A8B" w14:textId="56F6029B" w:rsidR="00167D53" w:rsidRPr="00940161" w:rsidRDefault="00167D53" w:rsidP="00F44BA6">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2F817DDF" w14:textId="1BC188F3" w:rsidR="00167D53" w:rsidRPr="00940161" w:rsidRDefault="00167D53" w:rsidP="00F44BA6">
            <w:pPr>
              <w:jc w:val="center"/>
              <w:rPr>
                <w:rFonts w:eastAsia="Times New Roman"/>
                <w:sz w:val="22"/>
                <w:szCs w:val="22"/>
              </w:rPr>
            </w:pPr>
            <w:r w:rsidRPr="00940161">
              <w:rPr>
                <w:rFonts w:eastAsia="Times New Roman"/>
                <w:color w:val="000000"/>
                <w:sz w:val="22"/>
                <w:szCs w:val="22"/>
              </w:rPr>
              <w:t>38.5</w:t>
            </w:r>
          </w:p>
        </w:tc>
        <w:tc>
          <w:tcPr>
            <w:tcW w:w="1493" w:type="dxa"/>
            <w:tcBorders>
              <w:right w:val="single" w:sz="24" w:space="0" w:color="auto"/>
            </w:tcBorders>
            <w:vAlign w:val="center"/>
          </w:tcPr>
          <w:p w14:paraId="15C69068" w14:textId="56EE0A1A"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3973E463" w14:textId="77777777" w:rsidTr="00167D53">
        <w:trPr>
          <w:jc w:val="center"/>
        </w:trPr>
        <w:tc>
          <w:tcPr>
            <w:tcW w:w="1403" w:type="dxa"/>
            <w:vMerge/>
            <w:tcBorders>
              <w:left w:val="single" w:sz="24" w:space="0" w:color="auto"/>
              <w:right w:val="single" w:sz="24" w:space="0" w:color="auto"/>
            </w:tcBorders>
            <w:vAlign w:val="center"/>
          </w:tcPr>
          <w:p w14:paraId="4ABA700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67D12B" w14:textId="77777777" w:rsidR="00167D53" w:rsidRPr="00940161" w:rsidRDefault="00167D53"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2D053A9" w14:textId="36CEEAD9" w:rsidR="00167D53" w:rsidRPr="00940161" w:rsidRDefault="00167D53" w:rsidP="00F44BA6">
            <w:pPr>
              <w:jc w:val="center"/>
              <w:rPr>
                <w:rFonts w:eastAsia="Times New Roman"/>
                <w:sz w:val="22"/>
                <w:szCs w:val="22"/>
              </w:rPr>
            </w:pPr>
            <w:r w:rsidRPr="00940161">
              <w:rPr>
                <w:rFonts w:eastAsia="Times New Roman"/>
                <w:color w:val="000000"/>
                <w:sz w:val="22"/>
                <w:szCs w:val="22"/>
              </w:rPr>
              <w:t>54</w:t>
            </w:r>
          </w:p>
        </w:tc>
        <w:tc>
          <w:tcPr>
            <w:tcW w:w="805" w:type="dxa"/>
            <w:vAlign w:val="center"/>
          </w:tcPr>
          <w:p w14:paraId="4D2649BE" w14:textId="3B1447F2" w:rsidR="00167D53" w:rsidRPr="00940161" w:rsidRDefault="00167D53" w:rsidP="00F44BA6">
            <w:pPr>
              <w:jc w:val="center"/>
              <w:rPr>
                <w:rFonts w:eastAsia="Times New Roman"/>
                <w:sz w:val="22"/>
                <w:szCs w:val="22"/>
              </w:rPr>
            </w:pPr>
            <w:r w:rsidRPr="00940161">
              <w:rPr>
                <w:rFonts w:eastAsia="Times New Roman"/>
                <w:color w:val="000000"/>
                <w:sz w:val="22"/>
                <w:szCs w:val="22"/>
              </w:rPr>
              <w:t>37</w:t>
            </w:r>
          </w:p>
        </w:tc>
        <w:tc>
          <w:tcPr>
            <w:tcW w:w="1085" w:type="dxa"/>
            <w:tcBorders>
              <w:left w:val="single" w:sz="24" w:space="0" w:color="auto"/>
            </w:tcBorders>
            <w:vAlign w:val="center"/>
          </w:tcPr>
          <w:p w14:paraId="50E7E593" w14:textId="6BB0A304" w:rsidR="00167D53" w:rsidRPr="00940161" w:rsidRDefault="00167D53" w:rsidP="00F44BA6">
            <w:pPr>
              <w:jc w:val="center"/>
              <w:rPr>
                <w:rFonts w:eastAsia="Times New Roman"/>
                <w:sz w:val="22"/>
                <w:szCs w:val="22"/>
              </w:rPr>
            </w:pPr>
            <w:r w:rsidRPr="00940161">
              <w:rPr>
                <w:rFonts w:eastAsia="Times New Roman"/>
                <w:color w:val="000000"/>
                <w:sz w:val="22"/>
                <w:szCs w:val="22"/>
              </w:rPr>
              <w:t>45.5</w:t>
            </w:r>
          </w:p>
        </w:tc>
        <w:tc>
          <w:tcPr>
            <w:tcW w:w="1493" w:type="dxa"/>
            <w:tcBorders>
              <w:right w:val="single" w:sz="24" w:space="0" w:color="auto"/>
            </w:tcBorders>
            <w:vAlign w:val="center"/>
          </w:tcPr>
          <w:p w14:paraId="6B5F134A" w14:textId="38AC20DA"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5ADC1E96" w14:textId="77777777" w:rsidTr="00167D53">
        <w:trPr>
          <w:jc w:val="center"/>
        </w:trPr>
        <w:tc>
          <w:tcPr>
            <w:tcW w:w="1403" w:type="dxa"/>
            <w:vMerge/>
            <w:tcBorders>
              <w:left w:val="single" w:sz="24" w:space="0" w:color="auto"/>
              <w:right w:val="single" w:sz="24" w:space="0" w:color="auto"/>
            </w:tcBorders>
            <w:vAlign w:val="center"/>
          </w:tcPr>
          <w:p w14:paraId="2E0D700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48F69A6" w14:textId="77777777" w:rsidR="00167D53" w:rsidRPr="00940161" w:rsidRDefault="00167D53"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CD4EC7C" w14:textId="1418E2D6" w:rsidR="00167D53" w:rsidRPr="00940161" w:rsidRDefault="00167D53" w:rsidP="00F44BA6">
            <w:pPr>
              <w:jc w:val="center"/>
              <w:rPr>
                <w:rFonts w:eastAsia="Times New Roman"/>
                <w:sz w:val="22"/>
                <w:szCs w:val="22"/>
              </w:rPr>
            </w:pPr>
            <w:r w:rsidRPr="00940161">
              <w:rPr>
                <w:rFonts w:eastAsia="Times New Roman"/>
                <w:color w:val="000000"/>
                <w:sz w:val="22"/>
                <w:szCs w:val="22"/>
              </w:rPr>
              <w:t>55</w:t>
            </w:r>
          </w:p>
        </w:tc>
        <w:tc>
          <w:tcPr>
            <w:tcW w:w="805" w:type="dxa"/>
            <w:vAlign w:val="center"/>
          </w:tcPr>
          <w:p w14:paraId="2F810918" w14:textId="19C2F001"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0446B277" w14:textId="024D22D3" w:rsidR="00167D53" w:rsidRPr="00940161" w:rsidRDefault="00167D53" w:rsidP="00F44BA6">
            <w:pPr>
              <w:jc w:val="center"/>
              <w:rPr>
                <w:rFonts w:eastAsia="Times New Roman"/>
                <w:sz w:val="22"/>
                <w:szCs w:val="22"/>
              </w:rPr>
            </w:pPr>
            <w:r w:rsidRPr="00940161">
              <w:rPr>
                <w:rFonts w:eastAsia="Times New Roman"/>
                <w:color w:val="000000"/>
                <w:sz w:val="22"/>
                <w:szCs w:val="22"/>
              </w:rPr>
              <w:t>51.5</w:t>
            </w:r>
          </w:p>
        </w:tc>
        <w:tc>
          <w:tcPr>
            <w:tcW w:w="1493" w:type="dxa"/>
            <w:tcBorders>
              <w:right w:val="single" w:sz="24" w:space="0" w:color="auto"/>
            </w:tcBorders>
            <w:vAlign w:val="center"/>
          </w:tcPr>
          <w:p w14:paraId="2739436B" w14:textId="6B66AE3D" w:rsidR="00167D53" w:rsidRPr="00940161" w:rsidRDefault="00167D53" w:rsidP="00F44BA6">
            <w:pPr>
              <w:jc w:val="center"/>
              <w:rPr>
                <w:rFonts w:eastAsia="Times New Roman"/>
                <w:sz w:val="22"/>
                <w:szCs w:val="22"/>
              </w:rPr>
            </w:pPr>
            <w:r w:rsidRPr="00940161">
              <w:rPr>
                <w:rFonts w:eastAsia="Times New Roman"/>
                <w:color w:val="000000"/>
                <w:sz w:val="22"/>
                <w:szCs w:val="22"/>
              </w:rPr>
              <w:t>2.47</w:t>
            </w:r>
          </w:p>
        </w:tc>
      </w:tr>
      <w:tr w:rsidR="00167D53" w:rsidRPr="00940161" w14:paraId="273E2D94" w14:textId="77777777" w:rsidTr="00167D53">
        <w:trPr>
          <w:jc w:val="center"/>
        </w:trPr>
        <w:tc>
          <w:tcPr>
            <w:tcW w:w="1403" w:type="dxa"/>
            <w:vMerge/>
            <w:tcBorders>
              <w:left w:val="single" w:sz="24" w:space="0" w:color="auto"/>
              <w:right w:val="single" w:sz="24" w:space="0" w:color="auto"/>
            </w:tcBorders>
            <w:vAlign w:val="center"/>
          </w:tcPr>
          <w:p w14:paraId="498E3B9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917E59" w14:textId="77777777" w:rsidR="00167D53" w:rsidRPr="00940161" w:rsidRDefault="00167D53"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18A922C2" w14:textId="667E1C0B" w:rsidR="00167D53" w:rsidRPr="00940161" w:rsidRDefault="00167D53" w:rsidP="00F44BA6">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BA71ADC" w14:textId="0F06CF5B" w:rsidR="00167D53" w:rsidRPr="00940161" w:rsidRDefault="00167D53" w:rsidP="00F44BA6">
            <w:pPr>
              <w:jc w:val="center"/>
              <w:rPr>
                <w:rFonts w:eastAsia="Times New Roman"/>
                <w:sz w:val="22"/>
                <w:szCs w:val="22"/>
              </w:rPr>
            </w:pPr>
            <w:r w:rsidRPr="00940161">
              <w:rPr>
                <w:rFonts w:eastAsia="Times New Roman"/>
                <w:color w:val="000000"/>
                <w:sz w:val="22"/>
                <w:szCs w:val="22"/>
              </w:rPr>
              <w:t>47</w:t>
            </w:r>
          </w:p>
        </w:tc>
        <w:tc>
          <w:tcPr>
            <w:tcW w:w="1085" w:type="dxa"/>
            <w:tcBorders>
              <w:left w:val="single" w:sz="24" w:space="0" w:color="auto"/>
            </w:tcBorders>
            <w:vAlign w:val="center"/>
          </w:tcPr>
          <w:p w14:paraId="44BE2E1B" w14:textId="2E9F2D0A" w:rsidR="00167D53" w:rsidRPr="00940161" w:rsidRDefault="00167D53" w:rsidP="00F44BA6">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4EFBA6E3" w14:textId="64CA34FD"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660CADB3" w14:textId="77777777" w:rsidTr="00167D53">
        <w:trPr>
          <w:jc w:val="center"/>
        </w:trPr>
        <w:tc>
          <w:tcPr>
            <w:tcW w:w="1403" w:type="dxa"/>
            <w:vMerge/>
            <w:tcBorders>
              <w:left w:val="single" w:sz="24" w:space="0" w:color="auto"/>
              <w:right w:val="single" w:sz="24" w:space="0" w:color="auto"/>
            </w:tcBorders>
            <w:vAlign w:val="center"/>
          </w:tcPr>
          <w:p w14:paraId="17675BD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339F441" w14:textId="77777777" w:rsidR="00167D53" w:rsidRPr="00940161" w:rsidRDefault="00167D53"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115C5C93" w14:textId="134D851E" w:rsidR="00167D53" w:rsidRPr="00940161" w:rsidRDefault="00167D5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1F5829BA" w14:textId="1FF88613"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14459280" w14:textId="436DF5BD"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493" w:type="dxa"/>
            <w:tcBorders>
              <w:right w:val="single" w:sz="24" w:space="0" w:color="auto"/>
            </w:tcBorders>
            <w:vAlign w:val="center"/>
          </w:tcPr>
          <w:p w14:paraId="4C11E861" w14:textId="26085142" w:rsidR="00167D53"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167D53" w:rsidRPr="00940161" w14:paraId="2636568F" w14:textId="77777777" w:rsidTr="00167D53">
        <w:trPr>
          <w:jc w:val="center"/>
        </w:trPr>
        <w:tc>
          <w:tcPr>
            <w:tcW w:w="1403" w:type="dxa"/>
            <w:vMerge/>
            <w:tcBorders>
              <w:left w:val="single" w:sz="24" w:space="0" w:color="auto"/>
              <w:right w:val="single" w:sz="24" w:space="0" w:color="auto"/>
            </w:tcBorders>
            <w:vAlign w:val="center"/>
          </w:tcPr>
          <w:p w14:paraId="0F708B6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BA11DBF" w14:textId="77777777" w:rsidR="00167D53" w:rsidRPr="00940161" w:rsidRDefault="00167D53"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1EFF2A17" w14:textId="1C3C46E5"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3DFE7804" w14:textId="4F787750" w:rsidR="00167D53" w:rsidRPr="00940161" w:rsidRDefault="00167D53"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664F0C1D" w14:textId="02545C56" w:rsidR="00167D53" w:rsidRPr="00940161" w:rsidRDefault="00167D53" w:rsidP="00DD779C">
            <w:pPr>
              <w:jc w:val="center"/>
              <w:rPr>
                <w:rFonts w:eastAsia="Times New Roman"/>
                <w:sz w:val="22"/>
                <w:szCs w:val="22"/>
              </w:rPr>
            </w:pPr>
            <w:r w:rsidRPr="00940161">
              <w:rPr>
                <w:rFonts w:eastAsia="Times New Roman"/>
                <w:color w:val="000000"/>
                <w:sz w:val="22"/>
                <w:szCs w:val="22"/>
              </w:rPr>
              <w:t>63</w:t>
            </w:r>
          </w:p>
        </w:tc>
        <w:tc>
          <w:tcPr>
            <w:tcW w:w="1493" w:type="dxa"/>
            <w:tcBorders>
              <w:right w:val="single" w:sz="24" w:space="0" w:color="auto"/>
            </w:tcBorders>
            <w:vAlign w:val="center"/>
          </w:tcPr>
          <w:p w14:paraId="0190AC80" w14:textId="6A6C01ED" w:rsidR="00167D53" w:rsidRPr="00940161" w:rsidRDefault="009D0979" w:rsidP="00F44BA6">
            <w:pPr>
              <w:jc w:val="center"/>
              <w:rPr>
                <w:rFonts w:eastAsia="Times New Roman"/>
                <w:sz w:val="22"/>
                <w:szCs w:val="22"/>
              </w:rPr>
            </w:pPr>
            <w:r w:rsidRPr="00940161">
              <w:rPr>
                <w:rFonts w:eastAsia="Times New Roman"/>
                <w:color w:val="000000"/>
                <w:sz w:val="22"/>
                <w:szCs w:val="22"/>
              </w:rPr>
              <w:t>5.66</w:t>
            </w:r>
          </w:p>
        </w:tc>
      </w:tr>
      <w:tr w:rsidR="00167D53" w:rsidRPr="00940161" w14:paraId="4ADD236B" w14:textId="77777777" w:rsidTr="00167D53">
        <w:trPr>
          <w:jc w:val="center"/>
        </w:trPr>
        <w:tc>
          <w:tcPr>
            <w:tcW w:w="1403" w:type="dxa"/>
            <w:vMerge/>
            <w:tcBorders>
              <w:left w:val="single" w:sz="24" w:space="0" w:color="auto"/>
              <w:right w:val="single" w:sz="24" w:space="0" w:color="auto"/>
            </w:tcBorders>
            <w:vAlign w:val="center"/>
          </w:tcPr>
          <w:p w14:paraId="0DA37E4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431007D" w14:textId="77777777" w:rsidR="00167D53" w:rsidRPr="00940161" w:rsidRDefault="00167D53"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EC998E" w14:textId="5B8613C6" w:rsidR="00167D53" w:rsidRPr="00940161" w:rsidRDefault="00167D53" w:rsidP="00F44BA6">
            <w:pPr>
              <w:jc w:val="center"/>
              <w:rPr>
                <w:rFonts w:eastAsia="Times New Roman"/>
                <w:sz w:val="22"/>
                <w:szCs w:val="22"/>
              </w:rPr>
            </w:pPr>
            <w:r w:rsidRPr="00940161">
              <w:rPr>
                <w:rFonts w:eastAsia="Times New Roman"/>
                <w:color w:val="000000"/>
                <w:sz w:val="22"/>
                <w:szCs w:val="22"/>
              </w:rPr>
              <w:t>74</w:t>
            </w:r>
          </w:p>
        </w:tc>
        <w:tc>
          <w:tcPr>
            <w:tcW w:w="805" w:type="dxa"/>
            <w:vAlign w:val="center"/>
          </w:tcPr>
          <w:p w14:paraId="6DCBD285" w14:textId="41B1795B" w:rsidR="00167D53" w:rsidRPr="00940161" w:rsidRDefault="00167D53" w:rsidP="00F44BA6">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3F5834EC" w14:textId="0013DC32"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5F31E46" w14:textId="27F41FA3" w:rsidR="00167D53" w:rsidRPr="00940161" w:rsidRDefault="009D0979" w:rsidP="00F44BA6">
            <w:pPr>
              <w:jc w:val="center"/>
              <w:rPr>
                <w:rFonts w:eastAsia="Times New Roman"/>
                <w:sz w:val="22"/>
                <w:szCs w:val="22"/>
              </w:rPr>
            </w:pPr>
            <w:r w:rsidRPr="00940161">
              <w:rPr>
                <w:rFonts w:eastAsia="Times New Roman"/>
                <w:color w:val="000000"/>
                <w:sz w:val="22"/>
                <w:szCs w:val="22"/>
              </w:rPr>
              <w:t>8.49</w:t>
            </w:r>
          </w:p>
        </w:tc>
      </w:tr>
      <w:tr w:rsidR="00167D53" w:rsidRPr="00940161" w14:paraId="27EB4861" w14:textId="77777777" w:rsidTr="00167D53">
        <w:trPr>
          <w:jc w:val="center"/>
        </w:trPr>
        <w:tc>
          <w:tcPr>
            <w:tcW w:w="1403" w:type="dxa"/>
            <w:vMerge/>
            <w:tcBorders>
              <w:left w:val="single" w:sz="24" w:space="0" w:color="auto"/>
              <w:right w:val="single" w:sz="24" w:space="0" w:color="auto"/>
            </w:tcBorders>
            <w:vAlign w:val="center"/>
          </w:tcPr>
          <w:p w14:paraId="20A49E5C"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5BE4C5" w14:textId="77777777" w:rsidR="00167D53" w:rsidRPr="00940161" w:rsidRDefault="00167D53"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6E643FFE" w14:textId="50897D83" w:rsidR="00167D53" w:rsidRPr="00940161" w:rsidRDefault="00167D5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16F7D8BB" w14:textId="45A0E22E" w:rsidR="00167D53" w:rsidRPr="00940161" w:rsidRDefault="00167D53" w:rsidP="00F44BA6">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3D422F50" w14:textId="4BCB0503" w:rsidR="00167D53" w:rsidRPr="00940161" w:rsidRDefault="00167D53" w:rsidP="00F44BA6">
            <w:pPr>
              <w:jc w:val="center"/>
              <w:rPr>
                <w:rFonts w:eastAsia="Times New Roman"/>
                <w:sz w:val="22"/>
                <w:szCs w:val="22"/>
              </w:rPr>
            </w:pPr>
            <w:r w:rsidRPr="00940161">
              <w:rPr>
                <w:rFonts w:eastAsia="Times New Roman"/>
                <w:color w:val="000000"/>
                <w:sz w:val="22"/>
                <w:szCs w:val="22"/>
              </w:rPr>
              <w:t>61.5</w:t>
            </w:r>
          </w:p>
        </w:tc>
        <w:tc>
          <w:tcPr>
            <w:tcW w:w="1493" w:type="dxa"/>
            <w:tcBorders>
              <w:right w:val="single" w:sz="24" w:space="0" w:color="auto"/>
            </w:tcBorders>
            <w:vAlign w:val="center"/>
          </w:tcPr>
          <w:p w14:paraId="2F1DDE70" w14:textId="51478334" w:rsidR="00167D53" w:rsidRPr="00940161" w:rsidRDefault="009D0979"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0B71E7EF" w14:textId="77777777" w:rsidTr="00167D53">
        <w:trPr>
          <w:jc w:val="center"/>
        </w:trPr>
        <w:tc>
          <w:tcPr>
            <w:tcW w:w="1403" w:type="dxa"/>
            <w:vMerge/>
            <w:tcBorders>
              <w:left w:val="single" w:sz="24" w:space="0" w:color="auto"/>
              <w:right w:val="single" w:sz="24" w:space="0" w:color="auto"/>
            </w:tcBorders>
            <w:vAlign w:val="center"/>
          </w:tcPr>
          <w:p w14:paraId="084474F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5485617" w14:textId="77777777" w:rsidR="00167D53" w:rsidRPr="00940161" w:rsidRDefault="00167D53"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31B7DD6" w14:textId="4811E583"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50B7272D" w14:textId="719EB485" w:rsidR="00167D53" w:rsidRPr="00940161" w:rsidRDefault="00167D53" w:rsidP="00F44BA6">
            <w:pPr>
              <w:jc w:val="center"/>
              <w:rPr>
                <w:rFonts w:eastAsia="Times New Roman"/>
                <w:sz w:val="22"/>
                <w:szCs w:val="22"/>
              </w:rPr>
            </w:pPr>
            <w:r w:rsidRPr="00940161">
              <w:rPr>
                <w:rFonts w:eastAsia="Times New Roman"/>
                <w:color w:val="000000"/>
                <w:sz w:val="22"/>
                <w:szCs w:val="22"/>
              </w:rPr>
              <w:t>57</w:t>
            </w:r>
          </w:p>
        </w:tc>
        <w:tc>
          <w:tcPr>
            <w:tcW w:w="1085" w:type="dxa"/>
            <w:tcBorders>
              <w:left w:val="single" w:sz="24" w:space="0" w:color="auto"/>
            </w:tcBorders>
            <w:vAlign w:val="center"/>
          </w:tcPr>
          <w:p w14:paraId="1D66B82D" w14:textId="09D5AC88" w:rsidR="00167D53" w:rsidRPr="00940161" w:rsidRDefault="00167D53" w:rsidP="00F44BA6">
            <w:pPr>
              <w:jc w:val="center"/>
              <w:rPr>
                <w:rFonts w:eastAsia="Times New Roman"/>
                <w:sz w:val="22"/>
                <w:szCs w:val="22"/>
              </w:rPr>
            </w:pPr>
            <w:r w:rsidRPr="00940161">
              <w:rPr>
                <w:rFonts w:eastAsia="Times New Roman"/>
                <w:color w:val="000000"/>
                <w:sz w:val="22"/>
                <w:szCs w:val="22"/>
              </w:rPr>
              <w:t>66.5</w:t>
            </w:r>
          </w:p>
        </w:tc>
        <w:tc>
          <w:tcPr>
            <w:tcW w:w="1493" w:type="dxa"/>
            <w:tcBorders>
              <w:right w:val="single" w:sz="24" w:space="0" w:color="auto"/>
            </w:tcBorders>
            <w:vAlign w:val="center"/>
          </w:tcPr>
          <w:p w14:paraId="08B46420" w14:textId="58D7CCA6"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24714D2A" w14:textId="77777777" w:rsidTr="00167D53">
        <w:trPr>
          <w:jc w:val="center"/>
        </w:trPr>
        <w:tc>
          <w:tcPr>
            <w:tcW w:w="1403" w:type="dxa"/>
            <w:vMerge/>
            <w:tcBorders>
              <w:left w:val="single" w:sz="24" w:space="0" w:color="auto"/>
              <w:right w:val="single" w:sz="24" w:space="0" w:color="auto"/>
            </w:tcBorders>
            <w:vAlign w:val="center"/>
          </w:tcPr>
          <w:p w14:paraId="2BDB7A2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DEA7BE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79FC37A" w14:textId="70803BAA"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571AFD81" w14:textId="027DD196" w:rsidR="00167D53" w:rsidRPr="00940161" w:rsidRDefault="00167D53" w:rsidP="00F44BA6">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417C2411" w14:textId="2CDF54C8" w:rsidR="00167D53" w:rsidRPr="00940161" w:rsidRDefault="00167D53" w:rsidP="00F44BA6">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528070B9" w14:textId="2B6C9797" w:rsidR="00167D53"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167D53" w:rsidRPr="00940161" w14:paraId="5581A1F4" w14:textId="77777777" w:rsidTr="00167D53">
        <w:trPr>
          <w:jc w:val="center"/>
        </w:trPr>
        <w:tc>
          <w:tcPr>
            <w:tcW w:w="1403" w:type="dxa"/>
            <w:vMerge/>
            <w:tcBorders>
              <w:left w:val="single" w:sz="24" w:space="0" w:color="auto"/>
              <w:right w:val="single" w:sz="24" w:space="0" w:color="auto"/>
            </w:tcBorders>
            <w:vAlign w:val="center"/>
          </w:tcPr>
          <w:p w14:paraId="29AA039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7E488" w14:textId="77777777" w:rsidR="00167D53" w:rsidRPr="00940161" w:rsidRDefault="00167D53"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18E73636" w14:textId="2FDE1F77"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79177262" w14:textId="7769E601"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38BFF5B" w14:textId="1C654140" w:rsidR="00167D53" w:rsidRPr="00940161" w:rsidRDefault="00167D53" w:rsidP="00F44BA6">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7CD0134E" w14:textId="7A5E696D"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72019658" w14:textId="77777777" w:rsidTr="00167D53">
        <w:trPr>
          <w:jc w:val="center"/>
        </w:trPr>
        <w:tc>
          <w:tcPr>
            <w:tcW w:w="1403" w:type="dxa"/>
            <w:vMerge/>
            <w:tcBorders>
              <w:left w:val="single" w:sz="24" w:space="0" w:color="auto"/>
              <w:right w:val="single" w:sz="24" w:space="0" w:color="auto"/>
            </w:tcBorders>
            <w:vAlign w:val="center"/>
          </w:tcPr>
          <w:p w14:paraId="692EE8F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ACA8C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5D36143" w14:textId="34A9BA09" w:rsidR="00167D53" w:rsidRPr="00940161" w:rsidRDefault="00167D53"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59471D0E" w14:textId="6E52C6E8"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8329A80" w14:textId="51804547" w:rsidR="00167D53" w:rsidRPr="00940161" w:rsidRDefault="00167D53" w:rsidP="00F44BA6">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685DD001" w14:textId="69020CF3"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2F34D197" w14:textId="77777777" w:rsidTr="00167D53">
        <w:trPr>
          <w:jc w:val="center"/>
        </w:trPr>
        <w:tc>
          <w:tcPr>
            <w:tcW w:w="1403" w:type="dxa"/>
            <w:vMerge/>
            <w:tcBorders>
              <w:left w:val="single" w:sz="24" w:space="0" w:color="auto"/>
              <w:right w:val="single" w:sz="24" w:space="0" w:color="auto"/>
            </w:tcBorders>
            <w:vAlign w:val="center"/>
          </w:tcPr>
          <w:p w14:paraId="41F1A1F5"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DF14BC" w14:textId="77777777" w:rsidR="00167D53" w:rsidRPr="00940161" w:rsidRDefault="00167D53"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222B5D3F" w14:textId="78A591BD" w:rsidR="00167D53" w:rsidRPr="00940161" w:rsidRDefault="00167D53" w:rsidP="00F44BA6">
            <w:pPr>
              <w:jc w:val="center"/>
              <w:rPr>
                <w:rFonts w:eastAsia="Times New Roman"/>
                <w:sz w:val="22"/>
                <w:szCs w:val="22"/>
              </w:rPr>
            </w:pPr>
            <w:r w:rsidRPr="00940161">
              <w:rPr>
                <w:rFonts w:eastAsia="Times New Roman"/>
                <w:color w:val="000000"/>
                <w:sz w:val="22"/>
                <w:szCs w:val="22"/>
              </w:rPr>
              <w:t>84</w:t>
            </w:r>
          </w:p>
        </w:tc>
        <w:tc>
          <w:tcPr>
            <w:tcW w:w="805" w:type="dxa"/>
            <w:vAlign w:val="center"/>
          </w:tcPr>
          <w:p w14:paraId="74A4F18E" w14:textId="02D4E963"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76D3D336" w14:textId="1CD11848"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375ABDEC" w14:textId="693E36CA" w:rsidR="00167D53" w:rsidRPr="00940161" w:rsidRDefault="00167D53" w:rsidP="00F44BA6">
            <w:pPr>
              <w:jc w:val="center"/>
              <w:rPr>
                <w:rFonts w:eastAsia="Times New Roman"/>
                <w:sz w:val="22"/>
                <w:szCs w:val="22"/>
              </w:rPr>
            </w:pPr>
            <w:r w:rsidRPr="00940161">
              <w:rPr>
                <w:rFonts w:eastAsia="Times New Roman"/>
                <w:color w:val="000000"/>
                <w:sz w:val="22"/>
                <w:szCs w:val="22"/>
              </w:rPr>
              <w:t>7.7</w:t>
            </w:r>
            <w:r w:rsidR="009D0979" w:rsidRPr="00940161">
              <w:rPr>
                <w:rFonts w:eastAsia="Times New Roman"/>
                <w:color w:val="000000"/>
                <w:sz w:val="22"/>
                <w:szCs w:val="22"/>
              </w:rPr>
              <w:t>8</w:t>
            </w:r>
          </w:p>
        </w:tc>
      </w:tr>
      <w:tr w:rsidR="00167D53" w:rsidRPr="00940161" w14:paraId="291B47BC" w14:textId="77777777" w:rsidTr="00167D53">
        <w:trPr>
          <w:jc w:val="center"/>
        </w:trPr>
        <w:tc>
          <w:tcPr>
            <w:tcW w:w="1403" w:type="dxa"/>
            <w:vMerge/>
            <w:tcBorders>
              <w:left w:val="single" w:sz="24" w:space="0" w:color="auto"/>
              <w:right w:val="single" w:sz="24" w:space="0" w:color="auto"/>
            </w:tcBorders>
            <w:vAlign w:val="center"/>
          </w:tcPr>
          <w:p w14:paraId="185952F1"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FAD29" w14:textId="77777777" w:rsidR="00167D53" w:rsidRPr="00940161" w:rsidRDefault="00167D53"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7B32CDEA" w14:textId="3D0A39D5" w:rsidR="00167D53" w:rsidRPr="00940161" w:rsidRDefault="00167D53" w:rsidP="00F44BA6">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671289E9" w14:textId="4C596311"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4D418BE1" w14:textId="591077A4"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66A02794" w14:textId="4EA4FEB4" w:rsidR="00167D53"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167D53" w:rsidRPr="00940161" w14:paraId="626CAFBB" w14:textId="77777777" w:rsidTr="00167D53">
        <w:trPr>
          <w:jc w:val="center"/>
        </w:trPr>
        <w:tc>
          <w:tcPr>
            <w:tcW w:w="1403" w:type="dxa"/>
            <w:vMerge/>
            <w:tcBorders>
              <w:left w:val="single" w:sz="24" w:space="0" w:color="auto"/>
              <w:right w:val="single" w:sz="24" w:space="0" w:color="auto"/>
            </w:tcBorders>
            <w:vAlign w:val="center"/>
          </w:tcPr>
          <w:p w14:paraId="169BD18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2C15CBD" w14:textId="77777777" w:rsidR="00167D53" w:rsidRPr="00940161" w:rsidRDefault="00167D53"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7F0FA9CE" w14:textId="1C3A66FC" w:rsidR="00167D53" w:rsidRPr="00940161" w:rsidRDefault="00167D53" w:rsidP="00F44BA6">
            <w:pPr>
              <w:jc w:val="center"/>
              <w:rPr>
                <w:rFonts w:eastAsia="Times New Roman"/>
                <w:sz w:val="22"/>
                <w:szCs w:val="22"/>
              </w:rPr>
            </w:pPr>
            <w:r w:rsidRPr="00940161">
              <w:rPr>
                <w:rFonts w:eastAsia="Times New Roman"/>
                <w:color w:val="000000"/>
                <w:sz w:val="22"/>
                <w:szCs w:val="22"/>
              </w:rPr>
              <w:t>87</w:t>
            </w:r>
          </w:p>
        </w:tc>
        <w:tc>
          <w:tcPr>
            <w:tcW w:w="805" w:type="dxa"/>
            <w:vAlign w:val="center"/>
          </w:tcPr>
          <w:p w14:paraId="16F23A73" w14:textId="078D82EE" w:rsidR="00167D53" w:rsidRPr="00940161" w:rsidRDefault="00167D53" w:rsidP="00F44BA6">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5B915EE" w14:textId="63C5ECE3" w:rsidR="00167D53" w:rsidRPr="00940161" w:rsidRDefault="00167D53" w:rsidP="00F44BA6">
            <w:pPr>
              <w:jc w:val="center"/>
              <w:rPr>
                <w:rFonts w:eastAsia="Times New Roman"/>
                <w:sz w:val="22"/>
                <w:szCs w:val="22"/>
              </w:rPr>
            </w:pPr>
            <w:r w:rsidRPr="00940161">
              <w:rPr>
                <w:rFonts w:eastAsia="Times New Roman"/>
                <w:color w:val="000000"/>
                <w:sz w:val="22"/>
                <w:szCs w:val="22"/>
              </w:rPr>
              <w:t>77</w:t>
            </w:r>
          </w:p>
        </w:tc>
        <w:tc>
          <w:tcPr>
            <w:tcW w:w="1493" w:type="dxa"/>
            <w:tcBorders>
              <w:right w:val="single" w:sz="24" w:space="0" w:color="auto"/>
            </w:tcBorders>
            <w:vAlign w:val="center"/>
          </w:tcPr>
          <w:p w14:paraId="088B4898" w14:textId="6AA1C807" w:rsidR="00167D53" w:rsidRPr="00940161" w:rsidRDefault="00167D53" w:rsidP="00F44BA6">
            <w:pPr>
              <w:jc w:val="center"/>
              <w:rPr>
                <w:rFonts w:eastAsia="Times New Roman"/>
                <w:sz w:val="22"/>
                <w:szCs w:val="22"/>
              </w:rPr>
            </w:pPr>
            <w:r w:rsidRPr="00940161">
              <w:rPr>
                <w:rFonts w:eastAsia="Times New Roman"/>
                <w:color w:val="000000"/>
                <w:sz w:val="22"/>
                <w:szCs w:val="22"/>
              </w:rPr>
              <w:t>7.07</w:t>
            </w:r>
          </w:p>
        </w:tc>
      </w:tr>
      <w:tr w:rsidR="00167D53" w:rsidRPr="00940161" w14:paraId="5956D3FF" w14:textId="77777777" w:rsidTr="00167D53">
        <w:trPr>
          <w:jc w:val="center"/>
        </w:trPr>
        <w:tc>
          <w:tcPr>
            <w:tcW w:w="1403" w:type="dxa"/>
            <w:vMerge/>
            <w:tcBorders>
              <w:left w:val="single" w:sz="24" w:space="0" w:color="auto"/>
              <w:right w:val="single" w:sz="24" w:space="0" w:color="auto"/>
            </w:tcBorders>
            <w:vAlign w:val="center"/>
          </w:tcPr>
          <w:p w14:paraId="7E9E81D4"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1E7AD9C" w14:textId="77777777" w:rsidR="00167D53" w:rsidRPr="00940161" w:rsidRDefault="00167D53"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4FFBFC6F" w14:textId="5AE48C79" w:rsidR="00167D53" w:rsidRPr="00940161" w:rsidRDefault="00167D53" w:rsidP="00F44BA6">
            <w:pPr>
              <w:jc w:val="center"/>
              <w:rPr>
                <w:rFonts w:eastAsia="Times New Roman"/>
                <w:sz w:val="22"/>
                <w:szCs w:val="22"/>
              </w:rPr>
            </w:pPr>
            <w:r w:rsidRPr="00940161">
              <w:rPr>
                <w:rFonts w:eastAsia="Times New Roman"/>
                <w:color w:val="000000"/>
                <w:sz w:val="22"/>
                <w:szCs w:val="22"/>
              </w:rPr>
              <w:t>89</w:t>
            </w:r>
          </w:p>
        </w:tc>
        <w:tc>
          <w:tcPr>
            <w:tcW w:w="805" w:type="dxa"/>
            <w:vAlign w:val="center"/>
          </w:tcPr>
          <w:p w14:paraId="11100219" w14:textId="0CEDD7A6" w:rsidR="00167D53" w:rsidRPr="00940161" w:rsidRDefault="00167D53"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E2D2F68" w14:textId="7D0E0D77" w:rsidR="00167D53" w:rsidRPr="00940161" w:rsidRDefault="00167D53" w:rsidP="00F44BA6">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168076B6" w14:textId="314DC706" w:rsidR="00167D53" w:rsidRPr="00940161" w:rsidRDefault="00167D53" w:rsidP="00F44BA6">
            <w:pPr>
              <w:jc w:val="center"/>
              <w:rPr>
                <w:rFonts w:eastAsia="Times New Roman"/>
                <w:sz w:val="22"/>
                <w:szCs w:val="22"/>
              </w:rPr>
            </w:pPr>
            <w:r w:rsidRPr="00940161">
              <w:rPr>
                <w:rFonts w:eastAsia="Times New Roman"/>
                <w:color w:val="000000"/>
                <w:sz w:val="22"/>
                <w:szCs w:val="22"/>
              </w:rPr>
              <w:t>7.42</w:t>
            </w:r>
          </w:p>
        </w:tc>
      </w:tr>
      <w:tr w:rsidR="00167D53" w:rsidRPr="00940161" w14:paraId="12482FF0" w14:textId="77777777" w:rsidTr="00167D53">
        <w:trPr>
          <w:jc w:val="center"/>
        </w:trPr>
        <w:tc>
          <w:tcPr>
            <w:tcW w:w="1403" w:type="dxa"/>
            <w:vMerge/>
            <w:tcBorders>
              <w:left w:val="single" w:sz="24" w:space="0" w:color="auto"/>
              <w:right w:val="single" w:sz="24" w:space="0" w:color="auto"/>
            </w:tcBorders>
            <w:vAlign w:val="center"/>
          </w:tcPr>
          <w:p w14:paraId="730FBA1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633077" w14:textId="77777777" w:rsidR="00167D53" w:rsidRPr="00940161" w:rsidRDefault="00167D53"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214727EA" w14:textId="1B76BF0B" w:rsidR="00167D53" w:rsidRPr="00940161" w:rsidRDefault="00167D53" w:rsidP="00F44BA6">
            <w:pPr>
              <w:jc w:val="center"/>
              <w:rPr>
                <w:rFonts w:eastAsia="Times New Roman"/>
                <w:sz w:val="22"/>
                <w:szCs w:val="22"/>
              </w:rPr>
            </w:pPr>
            <w:r w:rsidRPr="00940161">
              <w:rPr>
                <w:rFonts w:eastAsia="Times New Roman"/>
                <w:color w:val="000000"/>
                <w:sz w:val="22"/>
                <w:szCs w:val="22"/>
              </w:rPr>
              <w:t>93</w:t>
            </w:r>
          </w:p>
        </w:tc>
        <w:tc>
          <w:tcPr>
            <w:tcW w:w="805" w:type="dxa"/>
            <w:vAlign w:val="center"/>
          </w:tcPr>
          <w:p w14:paraId="41D2F7F3" w14:textId="358BC444"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7F0B1B" w14:textId="4B6D8B9F" w:rsidR="00167D53" w:rsidRPr="00940161" w:rsidRDefault="00167D53" w:rsidP="00F44BA6">
            <w:pPr>
              <w:jc w:val="center"/>
              <w:rPr>
                <w:rFonts w:eastAsia="Times New Roman"/>
                <w:sz w:val="22"/>
                <w:szCs w:val="22"/>
              </w:rPr>
            </w:pPr>
            <w:r w:rsidRPr="00940161">
              <w:rPr>
                <w:rFonts w:eastAsia="Times New Roman"/>
                <w:color w:val="000000"/>
                <w:sz w:val="22"/>
                <w:szCs w:val="22"/>
              </w:rPr>
              <w:t>83</w:t>
            </w:r>
          </w:p>
        </w:tc>
        <w:tc>
          <w:tcPr>
            <w:tcW w:w="1493" w:type="dxa"/>
            <w:tcBorders>
              <w:right w:val="single" w:sz="24" w:space="0" w:color="auto"/>
            </w:tcBorders>
            <w:vAlign w:val="center"/>
          </w:tcPr>
          <w:p w14:paraId="05D9DEE2" w14:textId="4D896E8B" w:rsidR="00167D53" w:rsidRPr="00940161" w:rsidRDefault="00167D53" w:rsidP="00F44BA6">
            <w:pPr>
              <w:jc w:val="center"/>
              <w:rPr>
                <w:rFonts w:eastAsia="Times New Roman"/>
                <w:sz w:val="22"/>
                <w:szCs w:val="22"/>
              </w:rPr>
            </w:pPr>
            <w:r w:rsidRPr="00940161">
              <w:rPr>
                <w:rFonts w:eastAsia="Times New Roman"/>
                <w:color w:val="000000"/>
                <w:sz w:val="22"/>
                <w:szCs w:val="22"/>
              </w:rPr>
              <w:t>7.07</w:t>
            </w:r>
          </w:p>
        </w:tc>
      </w:tr>
      <w:tr w:rsidR="00167D53" w:rsidRPr="00940161" w14:paraId="42B1A9F6" w14:textId="77777777" w:rsidTr="00167D53">
        <w:trPr>
          <w:jc w:val="center"/>
        </w:trPr>
        <w:tc>
          <w:tcPr>
            <w:tcW w:w="1403" w:type="dxa"/>
            <w:vMerge/>
            <w:tcBorders>
              <w:left w:val="single" w:sz="24" w:space="0" w:color="auto"/>
              <w:right w:val="single" w:sz="24" w:space="0" w:color="auto"/>
            </w:tcBorders>
            <w:vAlign w:val="center"/>
          </w:tcPr>
          <w:p w14:paraId="7663C7A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CEE433A" w14:textId="77777777" w:rsidR="00167D53" w:rsidRPr="00940161" w:rsidRDefault="00167D53"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0B95FCE3" w14:textId="4DF5322E" w:rsidR="00167D53" w:rsidRPr="00940161" w:rsidRDefault="00167D53" w:rsidP="00F44BA6">
            <w:pPr>
              <w:jc w:val="center"/>
              <w:rPr>
                <w:rFonts w:eastAsia="Times New Roman"/>
                <w:sz w:val="22"/>
                <w:szCs w:val="22"/>
              </w:rPr>
            </w:pPr>
            <w:r w:rsidRPr="00940161">
              <w:rPr>
                <w:rFonts w:eastAsia="Times New Roman"/>
                <w:color w:val="000000"/>
                <w:sz w:val="22"/>
                <w:szCs w:val="22"/>
              </w:rPr>
              <w:t>101</w:t>
            </w:r>
          </w:p>
        </w:tc>
        <w:tc>
          <w:tcPr>
            <w:tcW w:w="805" w:type="dxa"/>
            <w:vAlign w:val="center"/>
          </w:tcPr>
          <w:p w14:paraId="14134AD6" w14:textId="5292E182"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432ABA53" w14:textId="3969633A" w:rsidR="00167D53" w:rsidRPr="00940161" w:rsidRDefault="00167D53" w:rsidP="00F44BA6">
            <w:pPr>
              <w:jc w:val="center"/>
              <w:rPr>
                <w:rFonts w:eastAsia="Times New Roman"/>
                <w:sz w:val="22"/>
                <w:szCs w:val="22"/>
              </w:rPr>
            </w:pPr>
            <w:r w:rsidRPr="00940161">
              <w:rPr>
                <w:rFonts w:eastAsia="Times New Roman"/>
                <w:color w:val="000000"/>
                <w:sz w:val="22"/>
                <w:szCs w:val="22"/>
              </w:rPr>
              <w:t>86</w:t>
            </w:r>
          </w:p>
        </w:tc>
        <w:tc>
          <w:tcPr>
            <w:tcW w:w="1493" w:type="dxa"/>
            <w:tcBorders>
              <w:right w:val="single" w:sz="24" w:space="0" w:color="auto"/>
            </w:tcBorders>
            <w:vAlign w:val="center"/>
          </w:tcPr>
          <w:p w14:paraId="593AE009" w14:textId="45689953"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19E03874" w14:textId="77777777" w:rsidTr="00167D53">
        <w:trPr>
          <w:jc w:val="center"/>
        </w:trPr>
        <w:tc>
          <w:tcPr>
            <w:tcW w:w="1403" w:type="dxa"/>
            <w:vMerge/>
            <w:tcBorders>
              <w:left w:val="single" w:sz="24" w:space="0" w:color="auto"/>
              <w:right w:val="single" w:sz="24" w:space="0" w:color="auto"/>
            </w:tcBorders>
            <w:vAlign w:val="center"/>
          </w:tcPr>
          <w:p w14:paraId="34D2236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CA4E282" w14:textId="77777777" w:rsidR="00167D53" w:rsidRPr="00940161" w:rsidRDefault="00167D53"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C9288FD" w14:textId="67E2070D" w:rsidR="00167D53" w:rsidRPr="00940161" w:rsidRDefault="00167D53"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C9E442C" w14:textId="65355ADB"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5EAA4C43" w14:textId="61DC0A42" w:rsidR="00167D53" w:rsidRPr="00940161" w:rsidRDefault="00167D53" w:rsidP="00F44BA6">
            <w:pPr>
              <w:jc w:val="center"/>
              <w:rPr>
                <w:rFonts w:eastAsia="Times New Roman"/>
                <w:sz w:val="22"/>
                <w:szCs w:val="22"/>
              </w:rPr>
            </w:pPr>
            <w:r w:rsidRPr="00940161">
              <w:rPr>
                <w:rFonts w:eastAsia="Times New Roman"/>
                <w:color w:val="000000"/>
                <w:sz w:val="22"/>
                <w:szCs w:val="22"/>
              </w:rPr>
              <w:t>91</w:t>
            </w:r>
          </w:p>
        </w:tc>
        <w:tc>
          <w:tcPr>
            <w:tcW w:w="1493" w:type="dxa"/>
            <w:tcBorders>
              <w:right w:val="single" w:sz="24" w:space="0" w:color="auto"/>
            </w:tcBorders>
            <w:vAlign w:val="center"/>
          </w:tcPr>
          <w:p w14:paraId="463C7EFB" w14:textId="1D6A7C9B"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426DD497" w14:textId="77777777" w:rsidTr="00167D53">
        <w:trPr>
          <w:jc w:val="center"/>
        </w:trPr>
        <w:tc>
          <w:tcPr>
            <w:tcW w:w="1403" w:type="dxa"/>
            <w:vMerge/>
            <w:tcBorders>
              <w:left w:val="single" w:sz="24" w:space="0" w:color="auto"/>
              <w:right w:val="single" w:sz="24" w:space="0" w:color="auto"/>
            </w:tcBorders>
            <w:vAlign w:val="center"/>
          </w:tcPr>
          <w:p w14:paraId="49E288B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A4A942" w14:textId="77777777" w:rsidR="00167D53" w:rsidRPr="00940161" w:rsidRDefault="00167D53"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1FE0059" w14:textId="4AEB7B4B" w:rsidR="00167D53" w:rsidRPr="00940161" w:rsidRDefault="00167D53" w:rsidP="00F44BA6">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8603917" w14:textId="46E5D020" w:rsidR="00167D53" w:rsidRPr="00940161" w:rsidRDefault="00167D53" w:rsidP="00F44BA6">
            <w:pPr>
              <w:jc w:val="center"/>
              <w:rPr>
                <w:rFonts w:eastAsia="Times New Roman"/>
                <w:sz w:val="22"/>
                <w:szCs w:val="22"/>
              </w:rPr>
            </w:pPr>
            <w:r w:rsidRPr="00940161">
              <w:rPr>
                <w:rFonts w:eastAsia="Times New Roman"/>
                <w:color w:val="000000"/>
                <w:sz w:val="22"/>
                <w:szCs w:val="22"/>
              </w:rPr>
              <w:t>74</w:t>
            </w:r>
          </w:p>
        </w:tc>
        <w:tc>
          <w:tcPr>
            <w:tcW w:w="1085" w:type="dxa"/>
            <w:tcBorders>
              <w:left w:val="single" w:sz="24" w:space="0" w:color="auto"/>
            </w:tcBorders>
            <w:vAlign w:val="center"/>
          </w:tcPr>
          <w:p w14:paraId="3E7AEA44" w14:textId="11FBC297" w:rsidR="00167D53" w:rsidRPr="00940161" w:rsidRDefault="00167D53" w:rsidP="00F44BA6">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0C7A146A" w14:textId="6D959942" w:rsidR="00167D53" w:rsidRPr="00940161" w:rsidRDefault="00167D53" w:rsidP="00F44BA6">
            <w:pPr>
              <w:jc w:val="center"/>
              <w:rPr>
                <w:rFonts w:eastAsia="Times New Roman"/>
                <w:sz w:val="22"/>
                <w:szCs w:val="22"/>
              </w:rPr>
            </w:pPr>
            <w:r w:rsidRPr="00940161">
              <w:rPr>
                <w:rFonts w:eastAsia="Times New Roman"/>
                <w:color w:val="000000"/>
                <w:sz w:val="22"/>
                <w:szCs w:val="22"/>
              </w:rPr>
              <w:t>9.19</w:t>
            </w:r>
          </w:p>
        </w:tc>
      </w:tr>
      <w:tr w:rsidR="00167D53" w:rsidRPr="00940161" w14:paraId="7441A8E9" w14:textId="77777777" w:rsidTr="00167D53">
        <w:trPr>
          <w:jc w:val="center"/>
        </w:trPr>
        <w:tc>
          <w:tcPr>
            <w:tcW w:w="1403" w:type="dxa"/>
            <w:vMerge/>
            <w:tcBorders>
              <w:left w:val="single" w:sz="24" w:space="0" w:color="auto"/>
              <w:right w:val="single" w:sz="24" w:space="0" w:color="auto"/>
            </w:tcBorders>
            <w:vAlign w:val="center"/>
          </w:tcPr>
          <w:p w14:paraId="0A81738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339F79C" w14:textId="77777777" w:rsidR="00167D53" w:rsidRPr="00940161" w:rsidRDefault="00167D53"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1DCCEED" w14:textId="796E3A55" w:rsidR="00167D53" w:rsidRPr="00940161" w:rsidRDefault="00167D53" w:rsidP="00F44BA6">
            <w:pPr>
              <w:jc w:val="center"/>
              <w:rPr>
                <w:rFonts w:eastAsia="Times New Roman"/>
                <w:sz w:val="22"/>
                <w:szCs w:val="22"/>
              </w:rPr>
            </w:pPr>
            <w:r w:rsidRPr="00940161">
              <w:rPr>
                <w:rFonts w:eastAsia="Times New Roman"/>
                <w:color w:val="000000"/>
                <w:sz w:val="22"/>
                <w:szCs w:val="22"/>
              </w:rPr>
              <w:t>102</w:t>
            </w:r>
          </w:p>
        </w:tc>
        <w:tc>
          <w:tcPr>
            <w:tcW w:w="805" w:type="dxa"/>
            <w:vAlign w:val="center"/>
          </w:tcPr>
          <w:p w14:paraId="0EFB16DE" w14:textId="14C0BF80" w:rsidR="00167D53" w:rsidRPr="00940161" w:rsidRDefault="00167D53"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51A9020A" w14:textId="741518F7" w:rsidR="00167D53" w:rsidRPr="00940161" w:rsidRDefault="00167D53" w:rsidP="00F44BA6">
            <w:pPr>
              <w:jc w:val="center"/>
              <w:rPr>
                <w:rFonts w:eastAsia="Times New Roman"/>
                <w:sz w:val="22"/>
                <w:szCs w:val="22"/>
              </w:rPr>
            </w:pPr>
            <w:r w:rsidRPr="00940161">
              <w:rPr>
                <w:rFonts w:eastAsia="Times New Roman"/>
                <w:color w:val="000000"/>
                <w:sz w:val="22"/>
                <w:szCs w:val="22"/>
              </w:rPr>
              <w:t>85</w:t>
            </w:r>
          </w:p>
        </w:tc>
        <w:tc>
          <w:tcPr>
            <w:tcW w:w="1493" w:type="dxa"/>
            <w:tcBorders>
              <w:right w:val="single" w:sz="24" w:space="0" w:color="auto"/>
            </w:tcBorders>
            <w:vAlign w:val="center"/>
          </w:tcPr>
          <w:p w14:paraId="5BC01DBC" w14:textId="5837C6F9" w:rsidR="00167D53" w:rsidRPr="00940161" w:rsidRDefault="00167D53" w:rsidP="00F44BA6">
            <w:pPr>
              <w:jc w:val="center"/>
              <w:rPr>
                <w:rFonts w:eastAsia="Times New Roman"/>
                <w:sz w:val="22"/>
                <w:szCs w:val="22"/>
              </w:rPr>
            </w:pPr>
            <w:r w:rsidRPr="00940161">
              <w:rPr>
                <w:rFonts w:eastAsia="Times New Roman"/>
                <w:color w:val="000000"/>
                <w:sz w:val="22"/>
                <w:szCs w:val="22"/>
              </w:rPr>
              <w:t>12.02</w:t>
            </w:r>
          </w:p>
        </w:tc>
      </w:tr>
      <w:tr w:rsidR="00167D53" w:rsidRPr="00940161" w14:paraId="38D99BA3" w14:textId="77777777" w:rsidTr="00167D53">
        <w:trPr>
          <w:jc w:val="center"/>
        </w:trPr>
        <w:tc>
          <w:tcPr>
            <w:tcW w:w="1403" w:type="dxa"/>
            <w:vMerge/>
            <w:tcBorders>
              <w:left w:val="single" w:sz="24" w:space="0" w:color="auto"/>
              <w:right w:val="single" w:sz="24" w:space="0" w:color="auto"/>
            </w:tcBorders>
            <w:vAlign w:val="center"/>
          </w:tcPr>
          <w:p w14:paraId="15F9D6E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B610E5" w14:textId="77777777" w:rsidR="00167D53" w:rsidRPr="00940161" w:rsidRDefault="00167D53"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5FB2E4C6" w14:textId="417F4547" w:rsidR="00167D53" w:rsidRPr="00940161" w:rsidRDefault="00167D53" w:rsidP="00F44BA6">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CFF79FC" w14:textId="4A917BF9"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FF7B4A1" w14:textId="06DC56AD" w:rsidR="00167D53" w:rsidRPr="00940161" w:rsidRDefault="00167D53" w:rsidP="00F44BA6">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7CD95688" w14:textId="3DAF23DA" w:rsidR="00167D53" w:rsidRPr="00940161" w:rsidRDefault="00167D53" w:rsidP="00F44BA6">
            <w:pPr>
              <w:jc w:val="center"/>
              <w:rPr>
                <w:rFonts w:eastAsia="Times New Roman"/>
                <w:sz w:val="22"/>
                <w:szCs w:val="22"/>
              </w:rPr>
            </w:pPr>
            <w:r w:rsidRPr="00940161">
              <w:rPr>
                <w:rFonts w:eastAsia="Times New Roman"/>
                <w:color w:val="000000"/>
                <w:sz w:val="22"/>
                <w:szCs w:val="22"/>
              </w:rPr>
              <w:t>11.67</w:t>
            </w:r>
          </w:p>
        </w:tc>
      </w:tr>
      <w:tr w:rsidR="00167D53" w:rsidRPr="00940161" w14:paraId="68B4E53C" w14:textId="77777777" w:rsidTr="00167D53">
        <w:trPr>
          <w:jc w:val="center"/>
        </w:trPr>
        <w:tc>
          <w:tcPr>
            <w:tcW w:w="1403" w:type="dxa"/>
            <w:vMerge/>
            <w:tcBorders>
              <w:left w:val="single" w:sz="24" w:space="0" w:color="auto"/>
              <w:right w:val="single" w:sz="24" w:space="0" w:color="auto"/>
            </w:tcBorders>
            <w:vAlign w:val="center"/>
          </w:tcPr>
          <w:p w14:paraId="0F349C5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5EDDE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27372B0" w14:textId="4A4DEEBA"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22036AFC" w14:textId="2ACC254C" w:rsidR="00167D53" w:rsidRPr="00940161" w:rsidRDefault="00167D53"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782BFCFE" w14:textId="6A50DF7D" w:rsidR="00167D53" w:rsidRPr="00940161" w:rsidRDefault="00167D53" w:rsidP="00F44BA6">
            <w:pPr>
              <w:jc w:val="center"/>
              <w:rPr>
                <w:rFonts w:eastAsia="Times New Roman"/>
                <w:sz w:val="22"/>
                <w:szCs w:val="22"/>
              </w:rPr>
            </w:pPr>
            <w:r w:rsidRPr="00940161">
              <w:rPr>
                <w:rFonts w:eastAsia="Times New Roman"/>
                <w:color w:val="000000"/>
                <w:sz w:val="22"/>
                <w:szCs w:val="22"/>
              </w:rPr>
              <w:t>98</w:t>
            </w:r>
          </w:p>
        </w:tc>
        <w:tc>
          <w:tcPr>
            <w:tcW w:w="1493" w:type="dxa"/>
            <w:tcBorders>
              <w:right w:val="single" w:sz="24" w:space="0" w:color="auto"/>
            </w:tcBorders>
            <w:vAlign w:val="center"/>
          </w:tcPr>
          <w:p w14:paraId="4A959D00" w14:textId="11577115"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05DD96F4" w14:textId="77777777" w:rsidTr="00167D53">
        <w:trPr>
          <w:jc w:val="center"/>
        </w:trPr>
        <w:tc>
          <w:tcPr>
            <w:tcW w:w="1403" w:type="dxa"/>
            <w:vMerge/>
            <w:tcBorders>
              <w:left w:val="single" w:sz="24" w:space="0" w:color="auto"/>
              <w:right w:val="single" w:sz="24" w:space="0" w:color="auto"/>
            </w:tcBorders>
            <w:vAlign w:val="center"/>
          </w:tcPr>
          <w:p w14:paraId="7ECB1FA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899F2F" w14:textId="77777777" w:rsidR="00167D53" w:rsidRPr="00940161" w:rsidRDefault="00167D53"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7ACA85D" w14:textId="74BF9246" w:rsidR="00167D53" w:rsidRPr="00940161" w:rsidRDefault="00167D53" w:rsidP="00F44BA6">
            <w:pPr>
              <w:jc w:val="center"/>
              <w:rPr>
                <w:rFonts w:eastAsia="Times New Roman"/>
                <w:sz w:val="22"/>
                <w:szCs w:val="22"/>
              </w:rPr>
            </w:pPr>
            <w:r w:rsidRPr="00940161">
              <w:rPr>
                <w:rFonts w:eastAsia="Times New Roman"/>
                <w:color w:val="000000"/>
                <w:sz w:val="22"/>
                <w:szCs w:val="22"/>
              </w:rPr>
              <w:t>123</w:t>
            </w:r>
          </w:p>
        </w:tc>
        <w:tc>
          <w:tcPr>
            <w:tcW w:w="805" w:type="dxa"/>
            <w:vAlign w:val="center"/>
          </w:tcPr>
          <w:p w14:paraId="25C3CCE8" w14:textId="745B7413" w:rsidR="00167D53" w:rsidRPr="00940161" w:rsidRDefault="00167D53"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6398A0F1" w14:textId="3887161E"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71633462" w14:textId="2B7E1838" w:rsidR="00167D53" w:rsidRPr="00940161" w:rsidRDefault="00167D53" w:rsidP="00F44BA6">
            <w:pPr>
              <w:jc w:val="center"/>
              <w:rPr>
                <w:rFonts w:eastAsia="Times New Roman"/>
                <w:sz w:val="22"/>
                <w:szCs w:val="22"/>
              </w:rPr>
            </w:pPr>
            <w:r w:rsidRPr="00940161">
              <w:rPr>
                <w:rFonts w:eastAsia="Times New Roman"/>
                <w:color w:val="000000"/>
                <w:sz w:val="22"/>
                <w:szCs w:val="22"/>
              </w:rPr>
              <w:t>9.90</w:t>
            </w:r>
          </w:p>
        </w:tc>
      </w:tr>
      <w:tr w:rsidR="00167D53" w:rsidRPr="00940161" w14:paraId="6D1FC6BA" w14:textId="77777777" w:rsidTr="00167D53">
        <w:trPr>
          <w:jc w:val="center"/>
        </w:trPr>
        <w:tc>
          <w:tcPr>
            <w:tcW w:w="1403" w:type="dxa"/>
            <w:vMerge/>
            <w:tcBorders>
              <w:left w:val="single" w:sz="24" w:space="0" w:color="auto"/>
              <w:right w:val="single" w:sz="24" w:space="0" w:color="auto"/>
            </w:tcBorders>
            <w:vAlign w:val="center"/>
          </w:tcPr>
          <w:p w14:paraId="20F4D22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B2EEEE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028FA109" w14:textId="7380E56D" w:rsidR="00167D53" w:rsidRPr="00940161" w:rsidRDefault="00167D53"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5B2181A7" w14:textId="32EE6F6C" w:rsidR="00167D53" w:rsidRPr="00940161" w:rsidRDefault="00167D53" w:rsidP="00F44BA6">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F77C408" w14:textId="078FE7F8" w:rsidR="00167D53" w:rsidRPr="00940161" w:rsidRDefault="00167D53" w:rsidP="00F44BA6">
            <w:pPr>
              <w:jc w:val="center"/>
              <w:rPr>
                <w:rFonts w:eastAsia="Times New Roman"/>
                <w:sz w:val="22"/>
                <w:szCs w:val="22"/>
              </w:rPr>
            </w:pPr>
            <w:r w:rsidRPr="00940161">
              <w:rPr>
                <w:rFonts w:eastAsia="Times New Roman"/>
                <w:color w:val="000000"/>
                <w:sz w:val="22"/>
                <w:szCs w:val="22"/>
              </w:rPr>
              <w:t>116</w:t>
            </w:r>
          </w:p>
        </w:tc>
        <w:tc>
          <w:tcPr>
            <w:tcW w:w="1493" w:type="dxa"/>
            <w:tcBorders>
              <w:right w:val="single" w:sz="24" w:space="0" w:color="auto"/>
            </w:tcBorders>
            <w:vAlign w:val="center"/>
          </w:tcPr>
          <w:p w14:paraId="20A821A7" w14:textId="1AC1A276" w:rsidR="00167D53" w:rsidRPr="00940161" w:rsidRDefault="00167D53" w:rsidP="00F44BA6">
            <w:pPr>
              <w:jc w:val="center"/>
              <w:rPr>
                <w:rFonts w:eastAsia="Times New Roman"/>
                <w:sz w:val="22"/>
                <w:szCs w:val="22"/>
              </w:rPr>
            </w:pPr>
            <w:r w:rsidRPr="00940161">
              <w:rPr>
                <w:rFonts w:eastAsia="Times New Roman"/>
                <w:color w:val="000000"/>
                <w:sz w:val="22"/>
                <w:szCs w:val="22"/>
              </w:rPr>
              <w:t>12.73</w:t>
            </w:r>
          </w:p>
        </w:tc>
      </w:tr>
      <w:tr w:rsidR="00167D53" w:rsidRPr="00940161" w14:paraId="2AB87BA1" w14:textId="77777777" w:rsidTr="00167D53">
        <w:trPr>
          <w:jc w:val="center"/>
        </w:trPr>
        <w:tc>
          <w:tcPr>
            <w:tcW w:w="1403" w:type="dxa"/>
            <w:vMerge/>
            <w:tcBorders>
              <w:left w:val="single" w:sz="24" w:space="0" w:color="auto"/>
              <w:right w:val="single" w:sz="24" w:space="0" w:color="auto"/>
            </w:tcBorders>
            <w:vAlign w:val="center"/>
          </w:tcPr>
          <w:p w14:paraId="7717BD3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4C2B355" w14:textId="77777777" w:rsidR="00167D53" w:rsidRPr="00940161" w:rsidRDefault="00167D53"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1C66A151" w14:textId="00356093" w:rsidR="00167D53" w:rsidRPr="00940161" w:rsidRDefault="00167D53"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2847674F" w14:textId="1AC68ED1" w:rsidR="00167D53" w:rsidRPr="00940161" w:rsidRDefault="00167D53" w:rsidP="00F44BA6">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56531518" w14:textId="6B026A49" w:rsidR="00167D53" w:rsidRPr="00940161" w:rsidRDefault="00167D53" w:rsidP="00F44BA6">
            <w:pPr>
              <w:jc w:val="center"/>
              <w:rPr>
                <w:rFonts w:eastAsia="Times New Roman"/>
                <w:sz w:val="22"/>
                <w:szCs w:val="22"/>
              </w:rPr>
            </w:pPr>
            <w:r w:rsidRPr="00940161">
              <w:rPr>
                <w:rFonts w:eastAsia="Times New Roman"/>
                <w:color w:val="000000"/>
                <w:sz w:val="22"/>
                <w:szCs w:val="22"/>
              </w:rPr>
              <w:t>116.5</w:t>
            </w:r>
          </w:p>
        </w:tc>
        <w:tc>
          <w:tcPr>
            <w:tcW w:w="1493" w:type="dxa"/>
            <w:tcBorders>
              <w:right w:val="single" w:sz="24" w:space="0" w:color="auto"/>
            </w:tcBorders>
            <w:vAlign w:val="center"/>
          </w:tcPr>
          <w:p w14:paraId="4C5D19ED" w14:textId="7FCCDA38" w:rsidR="00167D53" w:rsidRPr="00940161" w:rsidRDefault="00167D53" w:rsidP="00F44BA6">
            <w:pPr>
              <w:jc w:val="center"/>
              <w:rPr>
                <w:rFonts w:eastAsia="Times New Roman"/>
                <w:sz w:val="22"/>
                <w:szCs w:val="22"/>
              </w:rPr>
            </w:pPr>
            <w:r w:rsidRPr="00940161">
              <w:rPr>
                <w:rFonts w:eastAsia="Times New Roman"/>
                <w:color w:val="000000"/>
                <w:sz w:val="22"/>
                <w:szCs w:val="22"/>
              </w:rPr>
              <w:t>12.37</w:t>
            </w:r>
          </w:p>
        </w:tc>
      </w:tr>
      <w:tr w:rsidR="00167D53" w:rsidRPr="00940161" w14:paraId="297484A1" w14:textId="77777777" w:rsidTr="00167D53">
        <w:trPr>
          <w:jc w:val="center"/>
        </w:trPr>
        <w:tc>
          <w:tcPr>
            <w:tcW w:w="1403" w:type="dxa"/>
            <w:vMerge/>
            <w:tcBorders>
              <w:left w:val="single" w:sz="24" w:space="0" w:color="auto"/>
              <w:right w:val="single" w:sz="24" w:space="0" w:color="auto"/>
            </w:tcBorders>
            <w:vAlign w:val="center"/>
          </w:tcPr>
          <w:p w14:paraId="026BA3D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679F6A0" w14:textId="77777777" w:rsidR="00167D53" w:rsidRPr="00940161" w:rsidRDefault="00167D53"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3FF751D0" w14:textId="4E61B03C" w:rsidR="00167D53" w:rsidRPr="00940161" w:rsidRDefault="00167D53" w:rsidP="00F44BA6">
            <w:pPr>
              <w:jc w:val="center"/>
              <w:rPr>
                <w:rFonts w:eastAsia="Times New Roman"/>
                <w:sz w:val="22"/>
                <w:szCs w:val="22"/>
              </w:rPr>
            </w:pPr>
            <w:r w:rsidRPr="00940161">
              <w:rPr>
                <w:rFonts w:eastAsia="Times New Roman"/>
                <w:color w:val="000000"/>
                <w:sz w:val="22"/>
                <w:szCs w:val="22"/>
              </w:rPr>
              <w:t>138</w:t>
            </w:r>
          </w:p>
        </w:tc>
        <w:tc>
          <w:tcPr>
            <w:tcW w:w="805" w:type="dxa"/>
            <w:vAlign w:val="center"/>
          </w:tcPr>
          <w:p w14:paraId="0E0A6285" w14:textId="14B2BA87" w:rsidR="00167D53" w:rsidRPr="00940161" w:rsidRDefault="00167D53"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3F724682" w14:textId="5FDF0034" w:rsidR="00167D53" w:rsidRPr="00940161" w:rsidRDefault="00167D53" w:rsidP="00F44BA6">
            <w:pPr>
              <w:jc w:val="center"/>
              <w:rPr>
                <w:rFonts w:eastAsia="Times New Roman"/>
                <w:sz w:val="22"/>
                <w:szCs w:val="22"/>
              </w:rPr>
            </w:pPr>
            <w:r w:rsidRPr="00940161">
              <w:rPr>
                <w:rFonts w:eastAsia="Times New Roman"/>
                <w:color w:val="000000"/>
                <w:sz w:val="22"/>
                <w:szCs w:val="22"/>
              </w:rPr>
              <w:t>123</w:t>
            </w:r>
          </w:p>
        </w:tc>
        <w:tc>
          <w:tcPr>
            <w:tcW w:w="1493" w:type="dxa"/>
            <w:tcBorders>
              <w:right w:val="single" w:sz="24" w:space="0" w:color="auto"/>
            </w:tcBorders>
            <w:vAlign w:val="center"/>
          </w:tcPr>
          <w:p w14:paraId="1E07B9ED" w14:textId="23735564"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31B445B9" w14:textId="77777777" w:rsidTr="00167D53">
        <w:trPr>
          <w:jc w:val="center"/>
        </w:trPr>
        <w:tc>
          <w:tcPr>
            <w:tcW w:w="1403" w:type="dxa"/>
            <w:vMerge/>
            <w:tcBorders>
              <w:left w:val="single" w:sz="24" w:space="0" w:color="auto"/>
              <w:right w:val="single" w:sz="24" w:space="0" w:color="auto"/>
            </w:tcBorders>
            <w:vAlign w:val="center"/>
          </w:tcPr>
          <w:p w14:paraId="7610CB8F"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D5E1A31" w14:textId="77777777" w:rsidR="00167D53" w:rsidRPr="00940161" w:rsidRDefault="00167D53"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E1FC3B6" w14:textId="27AA8085" w:rsidR="00167D53" w:rsidRPr="00940161" w:rsidRDefault="00167D53" w:rsidP="00F44BA6">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43A3E4F9" w14:textId="53113FFD" w:rsidR="00167D53" w:rsidRPr="00940161" w:rsidRDefault="00167D53" w:rsidP="00F44BA6">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019405B8" w14:textId="6AF20D49"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26AC0E7B" w14:textId="55C5A766" w:rsidR="00167D53" w:rsidRPr="00940161" w:rsidRDefault="00167D53" w:rsidP="00F44BA6">
            <w:pPr>
              <w:jc w:val="center"/>
              <w:rPr>
                <w:rFonts w:eastAsia="Times New Roman"/>
                <w:sz w:val="22"/>
                <w:szCs w:val="22"/>
              </w:rPr>
            </w:pPr>
            <w:r w:rsidRPr="00940161">
              <w:rPr>
                <w:rFonts w:eastAsia="Times New Roman"/>
                <w:color w:val="000000"/>
                <w:sz w:val="22"/>
                <w:szCs w:val="22"/>
              </w:rPr>
              <w:t>8.49</w:t>
            </w:r>
          </w:p>
        </w:tc>
      </w:tr>
      <w:tr w:rsidR="00167D53" w:rsidRPr="00940161" w14:paraId="12E4563F" w14:textId="77777777" w:rsidTr="00167D53">
        <w:trPr>
          <w:jc w:val="center"/>
        </w:trPr>
        <w:tc>
          <w:tcPr>
            <w:tcW w:w="1403" w:type="dxa"/>
            <w:vMerge/>
            <w:tcBorders>
              <w:left w:val="single" w:sz="24" w:space="0" w:color="auto"/>
              <w:right w:val="single" w:sz="24" w:space="0" w:color="auto"/>
            </w:tcBorders>
            <w:vAlign w:val="center"/>
          </w:tcPr>
          <w:p w14:paraId="6BE3A2A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4046D" w14:textId="77777777" w:rsidR="00167D53" w:rsidRPr="00940161" w:rsidRDefault="00167D53"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48A8F5B" w14:textId="57D0A64C" w:rsidR="00167D53" w:rsidRPr="00940161" w:rsidRDefault="00167D53" w:rsidP="00F44BA6">
            <w:pPr>
              <w:jc w:val="center"/>
              <w:rPr>
                <w:rFonts w:eastAsia="Times New Roman"/>
                <w:sz w:val="22"/>
                <w:szCs w:val="22"/>
              </w:rPr>
            </w:pPr>
            <w:r w:rsidRPr="00940161">
              <w:rPr>
                <w:rFonts w:eastAsia="Times New Roman"/>
                <w:color w:val="000000"/>
                <w:sz w:val="22"/>
                <w:szCs w:val="22"/>
              </w:rPr>
              <w:t>125</w:t>
            </w:r>
          </w:p>
        </w:tc>
        <w:tc>
          <w:tcPr>
            <w:tcW w:w="805" w:type="dxa"/>
            <w:vAlign w:val="center"/>
          </w:tcPr>
          <w:p w14:paraId="12AA7406" w14:textId="7A88A632" w:rsidR="00167D53" w:rsidRPr="00940161" w:rsidRDefault="00167D53" w:rsidP="00F44BA6">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3031B51D" w14:textId="5B96789D" w:rsidR="00167D53" w:rsidRPr="00940161" w:rsidRDefault="00167D53" w:rsidP="00F44BA6">
            <w:pPr>
              <w:jc w:val="center"/>
              <w:rPr>
                <w:rFonts w:eastAsia="Times New Roman"/>
                <w:sz w:val="22"/>
                <w:szCs w:val="22"/>
              </w:rPr>
            </w:pPr>
            <w:r w:rsidRPr="00940161">
              <w:rPr>
                <w:rFonts w:eastAsia="Times New Roman"/>
                <w:color w:val="000000"/>
                <w:sz w:val="22"/>
                <w:szCs w:val="22"/>
              </w:rPr>
              <w:t>120.5</w:t>
            </w:r>
          </w:p>
        </w:tc>
        <w:tc>
          <w:tcPr>
            <w:tcW w:w="1493" w:type="dxa"/>
            <w:tcBorders>
              <w:right w:val="single" w:sz="24" w:space="0" w:color="auto"/>
            </w:tcBorders>
            <w:vAlign w:val="center"/>
          </w:tcPr>
          <w:p w14:paraId="7DFDF671" w14:textId="09127464" w:rsidR="00167D53" w:rsidRPr="00940161" w:rsidRDefault="00167D53" w:rsidP="00F44BA6">
            <w:pPr>
              <w:jc w:val="center"/>
              <w:rPr>
                <w:rFonts w:eastAsia="Times New Roman"/>
                <w:sz w:val="22"/>
                <w:szCs w:val="22"/>
              </w:rPr>
            </w:pPr>
            <w:r w:rsidRPr="00940161">
              <w:rPr>
                <w:rFonts w:eastAsia="Times New Roman"/>
                <w:color w:val="000000"/>
                <w:sz w:val="22"/>
                <w:szCs w:val="22"/>
              </w:rPr>
              <w:t>3.18</w:t>
            </w:r>
          </w:p>
        </w:tc>
      </w:tr>
      <w:tr w:rsidR="00167D53" w:rsidRPr="00940161" w14:paraId="0E6F61D1" w14:textId="77777777" w:rsidTr="00167D53">
        <w:trPr>
          <w:jc w:val="center"/>
        </w:trPr>
        <w:tc>
          <w:tcPr>
            <w:tcW w:w="1403" w:type="dxa"/>
            <w:vMerge/>
            <w:tcBorders>
              <w:left w:val="single" w:sz="24" w:space="0" w:color="auto"/>
              <w:right w:val="single" w:sz="24" w:space="0" w:color="auto"/>
            </w:tcBorders>
            <w:vAlign w:val="center"/>
          </w:tcPr>
          <w:p w14:paraId="5CCD78D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A1B4A9" w14:textId="77777777" w:rsidR="00167D53" w:rsidRPr="00940161" w:rsidRDefault="00167D53"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439C8818" w14:textId="675CBE47" w:rsidR="00167D53" w:rsidRPr="00940161" w:rsidRDefault="00167D53" w:rsidP="00F44BA6">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671DCC3F" w14:textId="6BFC9C35"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7D316A52" w14:textId="6A216457"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6BC8B908" w14:textId="40731F14" w:rsidR="00167D53" w:rsidRPr="00940161" w:rsidRDefault="00167D53" w:rsidP="00F44BA6">
            <w:pPr>
              <w:jc w:val="center"/>
              <w:rPr>
                <w:rFonts w:eastAsia="Times New Roman"/>
                <w:sz w:val="22"/>
                <w:szCs w:val="22"/>
              </w:rPr>
            </w:pPr>
            <w:r w:rsidRPr="00940161">
              <w:rPr>
                <w:rFonts w:eastAsia="Times New Roman"/>
                <w:color w:val="000000"/>
                <w:sz w:val="22"/>
                <w:szCs w:val="22"/>
              </w:rPr>
              <w:t>5.66</w:t>
            </w:r>
          </w:p>
        </w:tc>
      </w:tr>
      <w:tr w:rsidR="00167D53" w:rsidRPr="00940161" w14:paraId="5170AE85" w14:textId="77777777" w:rsidTr="00167D53">
        <w:trPr>
          <w:jc w:val="center"/>
        </w:trPr>
        <w:tc>
          <w:tcPr>
            <w:tcW w:w="1403" w:type="dxa"/>
            <w:vMerge/>
            <w:tcBorders>
              <w:left w:val="single" w:sz="24" w:space="0" w:color="auto"/>
              <w:right w:val="single" w:sz="24" w:space="0" w:color="auto"/>
            </w:tcBorders>
            <w:vAlign w:val="center"/>
          </w:tcPr>
          <w:p w14:paraId="620856C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617E9" w14:textId="77777777" w:rsidR="00167D53" w:rsidRPr="00940161" w:rsidRDefault="00167D53"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20003D02" w14:textId="5501851B" w:rsidR="00167D53" w:rsidRPr="00940161" w:rsidRDefault="00167D53" w:rsidP="00F44BA6">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443136D7" w14:textId="365C2D5C"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F11AA07" w14:textId="656A9DBE" w:rsidR="00167D53" w:rsidRPr="00940161" w:rsidRDefault="00167D53" w:rsidP="00F44BA6">
            <w:pPr>
              <w:jc w:val="center"/>
              <w:rPr>
                <w:rFonts w:eastAsia="Times New Roman"/>
                <w:sz w:val="22"/>
                <w:szCs w:val="22"/>
              </w:rPr>
            </w:pPr>
            <w:r w:rsidRPr="00940161">
              <w:rPr>
                <w:rFonts w:eastAsia="Times New Roman"/>
                <w:color w:val="000000"/>
                <w:sz w:val="22"/>
                <w:szCs w:val="22"/>
              </w:rPr>
              <w:t>126</w:t>
            </w:r>
          </w:p>
        </w:tc>
        <w:tc>
          <w:tcPr>
            <w:tcW w:w="1493" w:type="dxa"/>
            <w:tcBorders>
              <w:right w:val="single" w:sz="24" w:space="0" w:color="auto"/>
            </w:tcBorders>
            <w:vAlign w:val="center"/>
          </w:tcPr>
          <w:p w14:paraId="53B492CD" w14:textId="3C60FA35" w:rsidR="00167D53" w:rsidRPr="00940161" w:rsidRDefault="00167D53" w:rsidP="00F44BA6">
            <w:pPr>
              <w:jc w:val="center"/>
              <w:rPr>
                <w:rFonts w:eastAsia="Times New Roman"/>
                <w:sz w:val="22"/>
                <w:szCs w:val="22"/>
              </w:rPr>
            </w:pPr>
            <w:r w:rsidRPr="00940161">
              <w:rPr>
                <w:rFonts w:eastAsia="Times New Roman"/>
                <w:color w:val="000000"/>
                <w:sz w:val="22"/>
                <w:szCs w:val="22"/>
              </w:rPr>
              <w:t>12.02</w:t>
            </w:r>
          </w:p>
        </w:tc>
      </w:tr>
      <w:tr w:rsidR="00167D53" w:rsidRPr="00940161" w14:paraId="004AD449" w14:textId="77777777" w:rsidTr="00167D53">
        <w:trPr>
          <w:jc w:val="center"/>
        </w:trPr>
        <w:tc>
          <w:tcPr>
            <w:tcW w:w="1403" w:type="dxa"/>
            <w:vMerge/>
            <w:tcBorders>
              <w:left w:val="single" w:sz="24" w:space="0" w:color="auto"/>
              <w:right w:val="single" w:sz="24" w:space="0" w:color="auto"/>
            </w:tcBorders>
            <w:vAlign w:val="center"/>
          </w:tcPr>
          <w:p w14:paraId="6AE3FB4E"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2CDB1E" w14:textId="77777777" w:rsidR="00167D53" w:rsidRPr="00940161" w:rsidRDefault="00167D53"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DEEA70" w14:textId="0944E004" w:rsidR="00167D53" w:rsidRPr="00940161" w:rsidRDefault="00167D53" w:rsidP="00F44BA6">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8D48AAD" w14:textId="3252B8C5" w:rsidR="00167D53" w:rsidRPr="00940161" w:rsidRDefault="00167D53"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3CD8ED55" w14:textId="199869CF" w:rsidR="00167D53" w:rsidRPr="00940161" w:rsidRDefault="00167D53"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6915B197" w14:textId="53DE85F3" w:rsidR="00167D53" w:rsidRPr="00940161" w:rsidRDefault="00167D53" w:rsidP="00F44BA6">
            <w:pPr>
              <w:jc w:val="center"/>
              <w:rPr>
                <w:rFonts w:eastAsia="Times New Roman"/>
                <w:sz w:val="22"/>
                <w:szCs w:val="22"/>
              </w:rPr>
            </w:pPr>
            <w:r w:rsidRPr="00940161">
              <w:rPr>
                <w:rFonts w:eastAsia="Times New Roman"/>
                <w:color w:val="000000"/>
                <w:sz w:val="22"/>
                <w:szCs w:val="22"/>
              </w:rPr>
              <w:t>9.90</w:t>
            </w:r>
          </w:p>
        </w:tc>
      </w:tr>
      <w:tr w:rsidR="00167D53" w:rsidRPr="00940161" w14:paraId="099D7EF1" w14:textId="77777777" w:rsidTr="00167D53">
        <w:trPr>
          <w:jc w:val="center"/>
        </w:trPr>
        <w:tc>
          <w:tcPr>
            <w:tcW w:w="1403" w:type="dxa"/>
            <w:vMerge/>
            <w:tcBorders>
              <w:left w:val="single" w:sz="24" w:space="0" w:color="auto"/>
              <w:right w:val="single" w:sz="24" w:space="0" w:color="auto"/>
            </w:tcBorders>
            <w:vAlign w:val="center"/>
          </w:tcPr>
          <w:p w14:paraId="51BEB39C"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FD3F44" w14:textId="77777777" w:rsidR="00167D53" w:rsidRPr="00940161" w:rsidRDefault="00167D53"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5D70E287" w14:textId="2A8723B3" w:rsidR="00167D53" w:rsidRPr="00940161" w:rsidRDefault="00167D53"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EAF322E" w14:textId="1D716478" w:rsidR="00167D53" w:rsidRPr="00940161" w:rsidRDefault="00167D53" w:rsidP="00F44BA6">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3224E016" w14:textId="6B997240" w:rsidR="00167D53" w:rsidRPr="00940161" w:rsidRDefault="00167D53" w:rsidP="00F44BA6">
            <w:pPr>
              <w:jc w:val="center"/>
              <w:rPr>
                <w:rFonts w:eastAsia="Times New Roman"/>
                <w:sz w:val="22"/>
                <w:szCs w:val="22"/>
              </w:rPr>
            </w:pPr>
            <w:r w:rsidRPr="00940161">
              <w:rPr>
                <w:rFonts w:eastAsia="Times New Roman"/>
                <w:color w:val="000000"/>
                <w:sz w:val="22"/>
                <w:szCs w:val="22"/>
              </w:rPr>
              <w:t>125</w:t>
            </w:r>
          </w:p>
        </w:tc>
        <w:tc>
          <w:tcPr>
            <w:tcW w:w="1493" w:type="dxa"/>
            <w:tcBorders>
              <w:right w:val="single" w:sz="24" w:space="0" w:color="auto"/>
            </w:tcBorders>
            <w:vAlign w:val="center"/>
          </w:tcPr>
          <w:p w14:paraId="4BB56982" w14:textId="2D6AC47B" w:rsidR="00167D53" w:rsidRPr="00940161" w:rsidRDefault="00167D53" w:rsidP="00F44BA6">
            <w:pPr>
              <w:jc w:val="center"/>
              <w:rPr>
                <w:rFonts w:eastAsia="Times New Roman"/>
                <w:sz w:val="22"/>
                <w:szCs w:val="22"/>
              </w:rPr>
            </w:pPr>
            <w:r w:rsidRPr="00940161">
              <w:rPr>
                <w:rFonts w:eastAsia="Times New Roman"/>
                <w:color w:val="000000"/>
                <w:sz w:val="22"/>
                <w:szCs w:val="22"/>
              </w:rPr>
              <w:t>14.14</w:t>
            </w:r>
          </w:p>
        </w:tc>
      </w:tr>
      <w:tr w:rsidR="00167D53" w:rsidRPr="00940161" w14:paraId="1A43068B" w14:textId="77777777" w:rsidTr="00167D53">
        <w:trPr>
          <w:jc w:val="center"/>
        </w:trPr>
        <w:tc>
          <w:tcPr>
            <w:tcW w:w="1403" w:type="dxa"/>
            <w:vMerge/>
            <w:tcBorders>
              <w:left w:val="single" w:sz="24" w:space="0" w:color="auto"/>
              <w:right w:val="single" w:sz="24" w:space="0" w:color="auto"/>
            </w:tcBorders>
            <w:vAlign w:val="center"/>
          </w:tcPr>
          <w:p w14:paraId="7A1B877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D27D41E" w14:textId="77777777" w:rsidR="00167D53" w:rsidRPr="00940161" w:rsidRDefault="00167D53"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4C014343" w14:textId="22280C4A" w:rsidR="00167D53" w:rsidRPr="00940161" w:rsidRDefault="00167D53" w:rsidP="00F44BA6">
            <w:pPr>
              <w:jc w:val="center"/>
              <w:rPr>
                <w:rFonts w:eastAsia="Times New Roman"/>
                <w:sz w:val="22"/>
                <w:szCs w:val="22"/>
              </w:rPr>
            </w:pPr>
            <w:r w:rsidRPr="00940161">
              <w:rPr>
                <w:rFonts w:eastAsia="Times New Roman"/>
                <w:color w:val="000000"/>
                <w:sz w:val="22"/>
                <w:szCs w:val="22"/>
              </w:rPr>
              <w:t>144</w:t>
            </w:r>
          </w:p>
        </w:tc>
        <w:tc>
          <w:tcPr>
            <w:tcW w:w="805" w:type="dxa"/>
            <w:vAlign w:val="center"/>
          </w:tcPr>
          <w:p w14:paraId="677E3C4D" w14:textId="756C2B4D" w:rsidR="00167D53" w:rsidRPr="00940161" w:rsidRDefault="00167D53" w:rsidP="00F44BA6">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70DC4371" w14:textId="1ED4B74D" w:rsidR="00167D53" w:rsidRPr="00940161" w:rsidRDefault="00167D53" w:rsidP="00F44BA6">
            <w:pPr>
              <w:jc w:val="center"/>
              <w:rPr>
                <w:rFonts w:eastAsia="Times New Roman"/>
                <w:sz w:val="22"/>
                <w:szCs w:val="22"/>
              </w:rPr>
            </w:pPr>
            <w:r w:rsidRPr="00940161">
              <w:rPr>
                <w:rFonts w:eastAsia="Times New Roman"/>
                <w:color w:val="000000"/>
                <w:sz w:val="22"/>
                <w:szCs w:val="22"/>
              </w:rPr>
              <w:t>128</w:t>
            </w:r>
          </w:p>
        </w:tc>
        <w:tc>
          <w:tcPr>
            <w:tcW w:w="1493" w:type="dxa"/>
            <w:tcBorders>
              <w:right w:val="single" w:sz="24" w:space="0" w:color="auto"/>
            </w:tcBorders>
            <w:vAlign w:val="center"/>
          </w:tcPr>
          <w:p w14:paraId="4D142E5A" w14:textId="78E5D708" w:rsidR="00167D53" w:rsidRPr="00940161" w:rsidRDefault="00167D53" w:rsidP="00F44BA6">
            <w:pPr>
              <w:jc w:val="center"/>
              <w:rPr>
                <w:rFonts w:eastAsia="Times New Roman"/>
                <w:sz w:val="22"/>
                <w:szCs w:val="22"/>
              </w:rPr>
            </w:pPr>
            <w:r w:rsidRPr="00940161">
              <w:rPr>
                <w:rFonts w:eastAsia="Times New Roman"/>
                <w:color w:val="000000"/>
                <w:sz w:val="22"/>
                <w:szCs w:val="22"/>
              </w:rPr>
              <w:t>11.31</w:t>
            </w:r>
          </w:p>
        </w:tc>
      </w:tr>
      <w:tr w:rsidR="00167D53" w:rsidRPr="00940161" w14:paraId="612EDBAF" w14:textId="77777777" w:rsidTr="00167D53">
        <w:trPr>
          <w:jc w:val="center"/>
        </w:trPr>
        <w:tc>
          <w:tcPr>
            <w:tcW w:w="1403" w:type="dxa"/>
            <w:vMerge/>
            <w:tcBorders>
              <w:left w:val="single" w:sz="24" w:space="0" w:color="auto"/>
              <w:right w:val="single" w:sz="24" w:space="0" w:color="auto"/>
            </w:tcBorders>
            <w:vAlign w:val="center"/>
          </w:tcPr>
          <w:p w14:paraId="185EBFC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F07231" w14:textId="77777777" w:rsidR="00167D53" w:rsidRPr="00940161" w:rsidRDefault="00167D53"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7459720D" w14:textId="51C6208F" w:rsidR="00167D53" w:rsidRPr="00940161" w:rsidRDefault="00167D5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26795C07" w14:textId="38DBE3E5"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18CC4366" w14:textId="58A53C95" w:rsidR="00167D53" w:rsidRPr="00940161" w:rsidRDefault="00167D53" w:rsidP="00F44BA6">
            <w:pPr>
              <w:jc w:val="center"/>
              <w:rPr>
                <w:rFonts w:eastAsia="Times New Roman"/>
                <w:sz w:val="22"/>
                <w:szCs w:val="22"/>
              </w:rPr>
            </w:pPr>
            <w:r w:rsidRPr="00940161">
              <w:rPr>
                <w:rFonts w:eastAsia="Times New Roman"/>
                <w:color w:val="000000"/>
                <w:sz w:val="22"/>
                <w:szCs w:val="22"/>
              </w:rPr>
              <w:t>132.5</w:t>
            </w:r>
          </w:p>
        </w:tc>
        <w:tc>
          <w:tcPr>
            <w:tcW w:w="1493" w:type="dxa"/>
            <w:tcBorders>
              <w:right w:val="single" w:sz="24" w:space="0" w:color="auto"/>
            </w:tcBorders>
            <w:vAlign w:val="center"/>
          </w:tcPr>
          <w:p w14:paraId="6F426523" w14:textId="7E82D07D" w:rsidR="00167D53" w:rsidRPr="00940161" w:rsidRDefault="00167D53" w:rsidP="00F44BA6">
            <w:pPr>
              <w:jc w:val="center"/>
              <w:rPr>
                <w:rFonts w:eastAsia="Times New Roman"/>
                <w:sz w:val="22"/>
                <w:szCs w:val="22"/>
              </w:rPr>
            </w:pPr>
            <w:r w:rsidRPr="00940161">
              <w:rPr>
                <w:rFonts w:eastAsia="Times New Roman"/>
                <w:color w:val="000000"/>
                <w:sz w:val="22"/>
                <w:szCs w:val="22"/>
              </w:rPr>
              <w:t>13.79</w:t>
            </w:r>
          </w:p>
        </w:tc>
      </w:tr>
      <w:tr w:rsidR="00167D53" w:rsidRPr="00940161" w14:paraId="37DFBF9A" w14:textId="77777777" w:rsidTr="00167D53">
        <w:trPr>
          <w:jc w:val="center"/>
        </w:trPr>
        <w:tc>
          <w:tcPr>
            <w:tcW w:w="1403" w:type="dxa"/>
            <w:vMerge/>
            <w:tcBorders>
              <w:left w:val="single" w:sz="24" w:space="0" w:color="auto"/>
              <w:right w:val="single" w:sz="24" w:space="0" w:color="auto"/>
            </w:tcBorders>
            <w:vAlign w:val="center"/>
          </w:tcPr>
          <w:p w14:paraId="5DAEBF0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3E39CC8" w14:textId="77777777" w:rsidR="00167D53" w:rsidRPr="00940161" w:rsidRDefault="00167D53"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1E025656" w14:textId="66C288C7" w:rsidR="00167D53" w:rsidRPr="00940161" w:rsidRDefault="00167D53" w:rsidP="00F44BA6">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5AB6E520" w14:textId="50062A29" w:rsidR="00167D53" w:rsidRPr="00940161" w:rsidRDefault="00167D53" w:rsidP="00F44BA6">
            <w:pPr>
              <w:jc w:val="center"/>
              <w:rPr>
                <w:rFonts w:eastAsia="Times New Roman"/>
                <w:sz w:val="22"/>
                <w:szCs w:val="22"/>
              </w:rPr>
            </w:pPr>
            <w:r w:rsidRPr="00940161">
              <w:rPr>
                <w:rFonts w:eastAsia="Times New Roman"/>
                <w:color w:val="000000"/>
                <w:sz w:val="22"/>
                <w:szCs w:val="22"/>
              </w:rPr>
              <w:t>107</w:t>
            </w:r>
          </w:p>
        </w:tc>
        <w:tc>
          <w:tcPr>
            <w:tcW w:w="1085" w:type="dxa"/>
            <w:tcBorders>
              <w:left w:val="single" w:sz="24" w:space="0" w:color="auto"/>
            </w:tcBorders>
            <w:vAlign w:val="center"/>
          </w:tcPr>
          <w:p w14:paraId="3580EC32" w14:textId="0AEEADED" w:rsidR="00167D53" w:rsidRPr="00940161" w:rsidRDefault="00167D53" w:rsidP="00F44BA6">
            <w:pPr>
              <w:jc w:val="center"/>
              <w:rPr>
                <w:rFonts w:eastAsia="Times New Roman"/>
                <w:sz w:val="22"/>
                <w:szCs w:val="22"/>
              </w:rPr>
            </w:pPr>
            <w:r w:rsidRPr="00940161">
              <w:rPr>
                <w:rFonts w:eastAsia="Times New Roman"/>
                <w:color w:val="000000"/>
                <w:sz w:val="22"/>
                <w:szCs w:val="22"/>
              </w:rPr>
              <w:t>126.5</w:t>
            </w:r>
          </w:p>
        </w:tc>
        <w:tc>
          <w:tcPr>
            <w:tcW w:w="1493" w:type="dxa"/>
            <w:tcBorders>
              <w:right w:val="single" w:sz="24" w:space="0" w:color="auto"/>
            </w:tcBorders>
            <w:vAlign w:val="center"/>
          </w:tcPr>
          <w:p w14:paraId="2DF1FF66" w14:textId="20289655" w:rsidR="00167D53" w:rsidRPr="00940161" w:rsidRDefault="00167D53" w:rsidP="00F44BA6">
            <w:pPr>
              <w:jc w:val="center"/>
              <w:rPr>
                <w:rFonts w:eastAsia="Times New Roman"/>
                <w:sz w:val="22"/>
                <w:szCs w:val="22"/>
              </w:rPr>
            </w:pPr>
            <w:r w:rsidRPr="00940161">
              <w:rPr>
                <w:rFonts w:eastAsia="Times New Roman"/>
                <w:color w:val="000000"/>
                <w:sz w:val="22"/>
                <w:szCs w:val="22"/>
              </w:rPr>
              <w:t>13.79</w:t>
            </w:r>
          </w:p>
        </w:tc>
      </w:tr>
      <w:tr w:rsidR="00167D53" w:rsidRPr="00940161" w14:paraId="7F2ACEF2" w14:textId="77777777" w:rsidTr="00167D53">
        <w:trPr>
          <w:jc w:val="center"/>
        </w:trPr>
        <w:tc>
          <w:tcPr>
            <w:tcW w:w="1403" w:type="dxa"/>
            <w:vMerge/>
            <w:tcBorders>
              <w:left w:val="single" w:sz="24" w:space="0" w:color="auto"/>
              <w:right w:val="single" w:sz="24" w:space="0" w:color="auto"/>
            </w:tcBorders>
            <w:vAlign w:val="center"/>
          </w:tcPr>
          <w:p w14:paraId="1DC63EB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13FDC" w14:textId="77777777" w:rsidR="00167D53" w:rsidRPr="00940161" w:rsidRDefault="00167D53" w:rsidP="00F44BA6">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02DBB00B" w14:textId="178C4801" w:rsidR="00167D53" w:rsidRPr="00940161" w:rsidRDefault="00167D5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40FD56A9" w14:textId="7BB3116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51F261DE" w14:textId="7FC7C1E7" w:rsidR="00167D53" w:rsidRPr="00940161" w:rsidRDefault="00167D53" w:rsidP="00F44BA6">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5AA175A3" w14:textId="7B1909CA" w:rsidR="00167D53" w:rsidRPr="00940161" w:rsidRDefault="00167D53" w:rsidP="00F44BA6">
            <w:pPr>
              <w:jc w:val="center"/>
              <w:rPr>
                <w:rFonts w:eastAsia="Times New Roman"/>
                <w:sz w:val="22"/>
                <w:szCs w:val="22"/>
              </w:rPr>
            </w:pPr>
            <w:r w:rsidRPr="00940161">
              <w:rPr>
                <w:rFonts w:eastAsia="Times New Roman"/>
                <w:color w:val="000000"/>
                <w:sz w:val="22"/>
                <w:szCs w:val="22"/>
              </w:rPr>
              <w:t>13.44</w:t>
            </w:r>
          </w:p>
        </w:tc>
      </w:tr>
      <w:tr w:rsidR="00167D53" w:rsidRPr="00940161" w14:paraId="407C9D97" w14:textId="77777777" w:rsidTr="00167D53">
        <w:trPr>
          <w:jc w:val="center"/>
        </w:trPr>
        <w:tc>
          <w:tcPr>
            <w:tcW w:w="1403" w:type="dxa"/>
            <w:vMerge/>
            <w:tcBorders>
              <w:left w:val="single" w:sz="24" w:space="0" w:color="auto"/>
              <w:right w:val="single" w:sz="24" w:space="0" w:color="auto"/>
            </w:tcBorders>
            <w:vAlign w:val="center"/>
          </w:tcPr>
          <w:p w14:paraId="285206D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DE03F4" w14:textId="77777777" w:rsidR="00167D53" w:rsidRPr="00940161" w:rsidRDefault="00167D53" w:rsidP="00F44BA6">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bottom"/>
          </w:tcPr>
          <w:p w14:paraId="794AA644" w14:textId="0A84E858"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3FD97E02" w14:textId="1FB04BE1"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15C3DD95" w14:textId="56EC4B27"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16186237" w14:textId="2FFE2C93"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4613AD6" w14:textId="77777777" w:rsidTr="00167D53">
        <w:trPr>
          <w:jc w:val="center"/>
        </w:trPr>
        <w:tc>
          <w:tcPr>
            <w:tcW w:w="1403" w:type="dxa"/>
            <w:vMerge/>
            <w:tcBorders>
              <w:left w:val="single" w:sz="24" w:space="0" w:color="auto"/>
              <w:right w:val="single" w:sz="24" w:space="0" w:color="auto"/>
            </w:tcBorders>
            <w:vAlign w:val="center"/>
          </w:tcPr>
          <w:p w14:paraId="07B679E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E8646" w14:textId="77777777" w:rsidR="00167D53" w:rsidRPr="00940161" w:rsidRDefault="00167D53" w:rsidP="00F44BA6">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71222DF4" w14:textId="27D23B08"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4749D3AA" w14:textId="495BC317"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7649FB7E" w14:textId="6188301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0F420FB5" w14:textId="2DDDC5E8"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A94FEBE" w14:textId="77777777" w:rsidTr="00167D53">
        <w:trPr>
          <w:jc w:val="center"/>
        </w:trPr>
        <w:tc>
          <w:tcPr>
            <w:tcW w:w="1403" w:type="dxa"/>
            <w:vMerge/>
            <w:tcBorders>
              <w:left w:val="single" w:sz="24" w:space="0" w:color="auto"/>
              <w:right w:val="single" w:sz="24" w:space="0" w:color="auto"/>
            </w:tcBorders>
            <w:vAlign w:val="center"/>
          </w:tcPr>
          <w:p w14:paraId="511B2AC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4460F8" w14:textId="77777777" w:rsidR="00167D53" w:rsidRPr="00940161" w:rsidRDefault="00167D53" w:rsidP="00F44BA6">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C48D3AC" w14:textId="472F6B30"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20ED5590" w14:textId="605826B7"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4BF83440" w14:textId="693E9B6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0BF96B45" w14:textId="28F72F49"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2773A6F4" w14:textId="77777777" w:rsidTr="00167D53">
        <w:trPr>
          <w:jc w:val="center"/>
        </w:trPr>
        <w:tc>
          <w:tcPr>
            <w:tcW w:w="1403" w:type="dxa"/>
            <w:vMerge/>
            <w:tcBorders>
              <w:left w:val="single" w:sz="24" w:space="0" w:color="auto"/>
              <w:right w:val="single" w:sz="24" w:space="0" w:color="auto"/>
            </w:tcBorders>
            <w:vAlign w:val="center"/>
          </w:tcPr>
          <w:p w14:paraId="40FDC69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2B79924" w14:textId="77777777" w:rsidR="00167D53" w:rsidRPr="00940161" w:rsidRDefault="00167D53" w:rsidP="00F44BA6">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387AEC92" w14:textId="012FDCA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5ED2657E" w14:textId="30D220C2" w:rsidR="00167D53" w:rsidRPr="00940161" w:rsidRDefault="00167D53" w:rsidP="00F44BA6">
            <w:pPr>
              <w:jc w:val="center"/>
              <w:rPr>
                <w:rFonts w:eastAsia="Times New Roman"/>
                <w:sz w:val="22"/>
                <w:szCs w:val="22"/>
              </w:rPr>
            </w:pPr>
            <w:r w:rsidRPr="00940161">
              <w:rPr>
                <w:rFonts w:eastAsia="Times New Roman"/>
                <w:color w:val="000000"/>
                <w:sz w:val="22"/>
                <w:szCs w:val="22"/>
              </w:rPr>
              <w:t>118</w:t>
            </w:r>
          </w:p>
        </w:tc>
        <w:tc>
          <w:tcPr>
            <w:tcW w:w="1085" w:type="dxa"/>
            <w:tcBorders>
              <w:left w:val="single" w:sz="24" w:space="0" w:color="auto"/>
            </w:tcBorders>
            <w:vAlign w:val="center"/>
          </w:tcPr>
          <w:p w14:paraId="488C856A" w14:textId="450CB11D" w:rsidR="00167D53" w:rsidRPr="00940161" w:rsidRDefault="00167D53" w:rsidP="00F44BA6">
            <w:pPr>
              <w:jc w:val="center"/>
              <w:rPr>
                <w:rFonts w:eastAsia="Times New Roman"/>
                <w:sz w:val="22"/>
                <w:szCs w:val="22"/>
              </w:rPr>
            </w:pPr>
            <w:r w:rsidRPr="00940161">
              <w:rPr>
                <w:rFonts w:eastAsia="Times New Roman"/>
                <w:color w:val="000000"/>
                <w:sz w:val="22"/>
                <w:szCs w:val="22"/>
              </w:rPr>
              <w:t>118</w:t>
            </w:r>
          </w:p>
        </w:tc>
        <w:tc>
          <w:tcPr>
            <w:tcW w:w="1493" w:type="dxa"/>
            <w:tcBorders>
              <w:right w:val="single" w:sz="24" w:space="0" w:color="auto"/>
            </w:tcBorders>
            <w:vAlign w:val="center"/>
          </w:tcPr>
          <w:p w14:paraId="51E709E6" w14:textId="26CD31AB"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6DDCF6B2" w14:textId="77777777" w:rsidTr="00167D53">
        <w:trPr>
          <w:jc w:val="center"/>
        </w:trPr>
        <w:tc>
          <w:tcPr>
            <w:tcW w:w="1403" w:type="dxa"/>
            <w:vMerge/>
            <w:tcBorders>
              <w:left w:val="single" w:sz="24" w:space="0" w:color="auto"/>
              <w:right w:val="single" w:sz="24" w:space="0" w:color="auto"/>
            </w:tcBorders>
            <w:vAlign w:val="center"/>
          </w:tcPr>
          <w:p w14:paraId="1AD8B5C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D04" w14:textId="77777777" w:rsidR="00167D53" w:rsidRPr="00940161" w:rsidRDefault="00167D53" w:rsidP="00F44BA6">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730E5062" w14:textId="24304F01"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072EA6B5" w14:textId="083F89FF"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23BE1ED6" w14:textId="25361759"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4FB1AA3E" w14:textId="495040A7"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01B5A81" w14:textId="77777777" w:rsidTr="00167D53">
        <w:trPr>
          <w:jc w:val="center"/>
        </w:trPr>
        <w:tc>
          <w:tcPr>
            <w:tcW w:w="1403" w:type="dxa"/>
            <w:vMerge/>
            <w:tcBorders>
              <w:left w:val="single" w:sz="24" w:space="0" w:color="auto"/>
              <w:right w:val="single" w:sz="24" w:space="0" w:color="auto"/>
            </w:tcBorders>
            <w:vAlign w:val="center"/>
          </w:tcPr>
          <w:p w14:paraId="2552472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07FB6AC" w14:textId="363C7DDD" w:rsidR="00167D53" w:rsidRPr="00940161" w:rsidRDefault="00167D53" w:rsidP="00F44BA6">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tcBorders>
            <w:vAlign w:val="bottom"/>
          </w:tcPr>
          <w:p w14:paraId="1E8FBDBA" w14:textId="6C53A18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0B6E48DD" w14:textId="089DB51C"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0EDF3EB" w14:textId="21CBBAF7"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63B34999" w14:textId="30731097"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2A5E98F" w14:textId="77777777" w:rsidTr="00167D53">
        <w:trPr>
          <w:jc w:val="center"/>
        </w:trPr>
        <w:tc>
          <w:tcPr>
            <w:tcW w:w="1403" w:type="dxa"/>
            <w:vMerge/>
            <w:tcBorders>
              <w:left w:val="single" w:sz="24" w:space="0" w:color="auto"/>
              <w:right w:val="single" w:sz="24" w:space="0" w:color="auto"/>
            </w:tcBorders>
            <w:vAlign w:val="center"/>
          </w:tcPr>
          <w:p w14:paraId="0560811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245E796" w14:textId="49B5562F" w:rsidR="00167D53" w:rsidRPr="00940161" w:rsidRDefault="00167D53" w:rsidP="00F44BA6">
            <w:pPr>
              <w:jc w:val="center"/>
              <w:rPr>
                <w:rFonts w:eastAsia="Times New Roman"/>
                <w:b/>
                <w:sz w:val="22"/>
                <w:szCs w:val="22"/>
              </w:rPr>
            </w:pPr>
            <w:r w:rsidRPr="00940161">
              <w:rPr>
                <w:rFonts w:eastAsia="Times New Roman"/>
                <w:b/>
                <w:sz w:val="22"/>
                <w:szCs w:val="22"/>
              </w:rPr>
              <w:t>IT 45</w:t>
            </w:r>
          </w:p>
        </w:tc>
        <w:tc>
          <w:tcPr>
            <w:tcW w:w="900" w:type="dxa"/>
            <w:tcBorders>
              <w:left w:val="single" w:sz="24" w:space="0" w:color="auto"/>
            </w:tcBorders>
            <w:vAlign w:val="bottom"/>
          </w:tcPr>
          <w:p w14:paraId="2ED24C38" w14:textId="5F684D9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54C2DB4E" w14:textId="2539B2DD" w:rsidR="00167D53" w:rsidRPr="00940161" w:rsidRDefault="00167D53"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52642CCE" w14:textId="190A7496" w:rsidR="00167D53" w:rsidRPr="00940161" w:rsidRDefault="00167D53" w:rsidP="00F44BA6">
            <w:pPr>
              <w:jc w:val="center"/>
              <w:rPr>
                <w:rFonts w:eastAsia="Times New Roman"/>
                <w:sz w:val="22"/>
                <w:szCs w:val="22"/>
              </w:rPr>
            </w:pPr>
            <w:r w:rsidRPr="00940161">
              <w:rPr>
                <w:rFonts w:eastAsia="Times New Roman"/>
                <w:color w:val="000000"/>
                <w:sz w:val="22"/>
                <w:szCs w:val="22"/>
              </w:rPr>
              <w:t>115</w:t>
            </w:r>
          </w:p>
        </w:tc>
        <w:tc>
          <w:tcPr>
            <w:tcW w:w="1493" w:type="dxa"/>
            <w:tcBorders>
              <w:right w:val="single" w:sz="24" w:space="0" w:color="auto"/>
            </w:tcBorders>
            <w:vAlign w:val="center"/>
          </w:tcPr>
          <w:p w14:paraId="6817C322" w14:textId="27BD9E6A"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06FF0746" w14:textId="77777777" w:rsidTr="00167D53">
        <w:trPr>
          <w:jc w:val="center"/>
        </w:trPr>
        <w:tc>
          <w:tcPr>
            <w:tcW w:w="1403" w:type="dxa"/>
            <w:vMerge/>
            <w:tcBorders>
              <w:left w:val="single" w:sz="24" w:space="0" w:color="auto"/>
              <w:bottom w:val="single" w:sz="24" w:space="0" w:color="auto"/>
              <w:right w:val="single" w:sz="24" w:space="0" w:color="auto"/>
            </w:tcBorders>
            <w:vAlign w:val="center"/>
          </w:tcPr>
          <w:p w14:paraId="50F0F343" w14:textId="77777777" w:rsidR="00167D53" w:rsidRPr="00940161" w:rsidRDefault="00167D53" w:rsidP="00F44BA6">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6B1410F" w14:textId="50AA0AF6" w:rsidR="00167D53" w:rsidRPr="00940161" w:rsidRDefault="00167D53" w:rsidP="00F44BA6">
            <w:pPr>
              <w:jc w:val="center"/>
              <w:rPr>
                <w:rFonts w:eastAsia="Times New Roman"/>
                <w:b/>
                <w:sz w:val="22"/>
                <w:szCs w:val="22"/>
              </w:rPr>
            </w:pPr>
            <w:r w:rsidRPr="00940161">
              <w:rPr>
                <w:rFonts w:eastAsia="Times New Roman"/>
                <w:b/>
                <w:sz w:val="22"/>
                <w:szCs w:val="22"/>
              </w:rPr>
              <w:t>IT 46</w:t>
            </w:r>
          </w:p>
        </w:tc>
        <w:tc>
          <w:tcPr>
            <w:tcW w:w="900" w:type="dxa"/>
            <w:tcBorders>
              <w:left w:val="single" w:sz="24" w:space="0" w:color="auto"/>
              <w:bottom w:val="single" w:sz="24" w:space="0" w:color="auto"/>
            </w:tcBorders>
            <w:vAlign w:val="bottom"/>
          </w:tcPr>
          <w:p w14:paraId="1919AF9F" w14:textId="1DDC8EA7"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center"/>
          </w:tcPr>
          <w:p w14:paraId="09733211" w14:textId="318F8AE6" w:rsidR="00167D53" w:rsidRPr="00940161" w:rsidRDefault="00167D53" w:rsidP="00F44BA6">
            <w:pPr>
              <w:jc w:val="center"/>
              <w:rPr>
                <w:rFonts w:eastAsia="Times New Roman"/>
                <w:sz w:val="22"/>
                <w:szCs w:val="22"/>
              </w:rPr>
            </w:pPr>
            <w:r w:rsidRPr="00940161">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23547EB5" w14:textId="1E777223" w:rsidR="00167D53" w:rsidRPr="00940161" w:rsidRDefault="00167D53" w:rsidP="00F44BA6">
            <w:pPr>
              <w:jc w:val="center"/>
              <w:rPr>
                <w:rFonts w:eastAsia="Times New Roman"/>
                <w:sz w:val="22"/>
                <w:szCs w:val="22"/>
              </w:rPr>
            </w:pPr>
            <w:r w:rsidRPr="00940161">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7B8DB8FF" w14:textId="18199032"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bl>
    <w:p w14:paraId="1B66AD1B"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2A50E95D" w14:textId="77777777" w:rsidTr="009D0979">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D0BA0D3"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5225AB73"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0A2F2ABB"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4E86F424"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0A7415B0" w14:textId="77777777" w:rsidTr="009D0979">
        <w:trPr>
          <w:jc w:val="center"/>
        </w:trPr>
        <w:tc>
          <w:tcPr>
            <w:tcW w:w="2213" w:type="dxa"/>
            <w:gridSpan w:val="2"/>
            <w:vMerge/>
            <w:tcBorders>
              <w:left w:val="single" w:sz="24" w:space="0" w:color="auto"/>
              <w:bottom w:val="single" w:sz="24" w:space="0" w:color="auto"/>
              <w:right w:val="single" w:sz="24" w:space="0" w:color="auto"/>
            </w:tcBorders>
            <w:vAlign w:val="center"/>
          </w:tcPr>
          <w:p w14:paraId="7D1557EB"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36DAC8FC"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25D33B5"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4C955728"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183D806A" w14:textId="77777777" w:rsidR="000B18DC" w:rsidRPr="00940161" w:rsidRDefault="000B18DC" w:rsidP="00F44BA6">
            <w:pPr>
              <w:jc w:val="center"/>
              <w:rPr>
                <w:rFonts w:eastAsia="Times New Roman"/>
                <w:b/>
                <w:sz w:val="22"/>
                <w:szCs w:val="22"/>
              </w:rPr>
            </w:pPr>
          </w:p>
        </w:tc>
      </w:tr>
      <w:tr w:rsidR="009D0979" w:rsidRPr="00940161" w14:paraId="529EED3C" w14:textId="77777777" w:rsidTr="009D0979">
        <w:trPr>
          <w:jc w:val="center"/>
        </w:trPr>
        <w:tc>
          <w:tcPr>
            <w:tcW w:w="2213" w:type="dxa"/>
            <w:gridSpan w:val="2"/>
            <w:tcBorders>
              <w:top w:val="single" w:sz="24" w:space="0" w:color="auto"/>
              <w:left w:val="single" w:sz="24" w:space="0" w:color="auto"/>
              <w:right w:val="single" w:sz="24" w:space="0" w:color="auto"/>
            </w:tcBorders>
            <w:vAlign w:val="center"/>
          </w:tcPr>
          <w:p w14:paraId="2270B6BD" w14:textId="77777777" w:rsidR="009D0979" w:rsidRPr="00940161" w:rsidRDefault="009D0979"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591F342B" w14:textId="7BE19F6C" w:rsidR="009D0979" w:rsidRPr="00940161" w:rsidRDefault="009D0979" w:rsidP="00F44BA6">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1D2148B7" w14:textId="19ADE70D" w:rsidR="009D0979" w:rsidRPr="00940161" w:rsidRDefault="009D0979" w:rsidP="00F44BA6">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20EF47F5" w14:textId="4BE70FB4" w:rsidR="009D0979" w:rsidRPr="00940161" w:rsidRDefault="009D0979" w:rsidP="00F44BA6">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16A853AE" w14:textId="3F75692F"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r>
      <w:tr w:rsidR="009D0979" w:rsidRPr="00940161" w14:paraId="386ABD82" w14:textId="77777777" w:rsidTr="009D0979">
        <w:trPr>
          <w:jc w:val="center"/>
        </w:trPr>
        <w:tc>
          <w:tcPr>
            <w:tcW w:w="2213" w:type="dxa"/>
            <w:gridSpan w:val="2"/>
            <w:tcBorders>
              <w:left w:val="single" w:sz="24" w:space="0" w:color="auto"/>
              <w:bottom w:val="single" w:sz="24" w:space="0" w:color="auto"/>
              <w:right w:val="single" w:sz="24" w:space="0" w:color="auto"/>
            </w:tcBorders>
            <w:vAlign w:val="center"/>
          </w:tcPr>
          <w:p w14:paraId="36000B63" w14:textId="19BD40EA" w:rsidR="009D0979" w:rsidRPr="00940161" w:rsidRDefault="009D0979"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AC1A0B8" w14:textId="3F859818" w:rsidR="009D0979" w:rsidRPr="00940161" w:rsidRDefault="009D0979" w:rsidP="00F44BA6">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313F7ED3" w14:textId="0328974E" w:rsidR="009D0979" w:rsidRPr="00940161" w:rsidRDefault="009D0979" w:rsidP="00F44BA6">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6BF11F2B" w14:textId="403DA40A" w:rsidR="009D0979" w:rsidRPr="00940161" w:rsidRDefault="009D0979" w:rsidP="00F44BA6">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1C45AF82" w14:textId="3FA08CB5" w:rsidR="009D0979" w:rsidRPr="00940161" w:rsidRDefault="009D0979" w:rsidP="00F44BA6">
            <w:pPr>
              <w:jc w:val="center"/>
              <w:rPr>
                <w:rFonts w:eastAsia="Times New Roman"/>
                <w:sz w:val="22"/>
                <w:szCs w:val="22"/>
              </w:rPr>
            </w:pPr>
            <w:r w:rsidRPr="00940161">
              <w:rPr>
                <w:rFonts w:eastAsia="Times New Roman"/>
                <w:color w:val="000000"/>
                <w:sz w:val="22"/>
                <w:szCs w:val="22"/>
              </w:rPr>
              <w:t>1.77</w:t>
            </w:r>
          </w:p>
        </w:tc>
      </w:tr>
      <w:tr w:rsidR="009D0979" w:rsidRPr="00940161" w14:paraId="35ABA0FF" w14:textId="77777777" w:rsidTr="009D0979">
        <w:trPr>
          <w:jc w:val="center"/>
        </w:trPr>
        <w:tc>
          <w:tcPr>
            <w:tcW w:w="1403" w:type="dxa"/>
            <w:vMerge w:val="restart"/>
            <w:tcBorders>
              <w:top w:val="single" w:sz="24" w:space="0" w:color="auto"/>
              <w:left w:val="single" w:sz="24" w:space="0" w:color="auto"/>
              <w:right w:val="single" w:sz="24" w:space="0" w:color="auto"/>
            </w:tcBorders>
            <w:vAlign w:val="center"/>
          </w:tcPr>
          <w:p w14:paraId="71F4EF4D" w14:textId="77777777" w:rsidR="009D0979" w:rsidRPr="00940161" w:rsidRDefault="009D0979"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5C8D5D53" w14:textId="77777777" w:rsidR="009D0979" w:rsidRPr="00940161" w:rsidRDefault="009D0979"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364218D6" w14:textId="0A138CE0" w:rsidR="009D0979" w:rsidRPr="00940161" w:rsidRDefault="009D0979" w:rsidP="00F44BA6">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20BFA1DC" w14:textId="2B101D2E" w:rsidR="009D0979" w:rsidRPr="00940161" w:rsidRDefault="009D0979" w:rsidP="00F44BA6">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72B13FC6" w14:textId="7CFD92FB" w:rsidR="009D0979" w:rsidRPr="00940161" w:rsidRDefault="009D0979" w:rsidP="00F44BA6">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14E87A61" w14:textId="4A94DEF7" w:rsidR="009D0979" w:rsidRPr="00940161" w:rsidRDefault="009D0979" w:rsidP="00F44BA6">
            <w:pPr>
              <w:jc w:val="center"/>
              <w:rPr>
                <w:rFonts w:eastAsia="Times New Roman"/>
                <w:sz w:val="22"/>
                <w:szCs w:val="22"/>
              </w:rPr>
            </w:pPr>
            <w:r w:rsidRPr="00940161">
              <w:rPr>
                <w:rFonts w:eastAsia="Times New Roman"/>
                <w:color w:val="000000"/>
                <w:sz w:val="22"/>
                <w:szCs w:val="22"/>
              </w:rPr>
              <w:t>2.47</w:t>
            </w:r>
          </w:p>
        </w:tc>
      </w:tr>
      <w:tr w:rsidR="009D0979" w:rsidRPr="00940161" w14:paraId="677E2CA8" w14:textId="77777777" w:rsidTr="009D0979">
        <w:trPr>
          <w:jc w:val="center"/>
        </w:trPr>
        <w:tc>
          <w:tcPr>
            <w:tcW w:w="1403" w:type="dxa"/>
            <w:vMerge/>
            <w:tcBorders>
              <w:left w:val="single" w:sz="24" w:space="0" w:color="auto"/>
              <w:right w:val="single" w:sz="24" w:space="0" w:color="auto"/>
            </w:tcBorders>
            <w:vAlign w:val="center"/>
          </w:tcPr>
          <w:p w14:paraId="144C349A"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AA2E1" w14:textId="77777777" w:rsidR="009D0979" w:rsidRPr="00940161" w:rsidRDefault="009D0979"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43976EA6" w14:textId="243C4335" w:rsidR="009D0979" w:rsidRPr="00940161" w:rsidRDefault="009D0979" w:rsidP="00F44BA6">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237CB923" w14:textId="36EB0565" w:rsidR="009D0979" w:rsidRPr="00940161" w:rsidRDefault="009D0979" w:rsidP="00F44BA6">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02D73D99" w14:textId="438959B9" w:rsidR="009D0979" w:rsidRPr="00940161" w:rsidRDefault="009D0979" w:rsidP="00F44BA6">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1662CDCF" w14:textId="6F21BCDD" w:rsidR="009D0979" w:rsidRPr="00940161" w:rsidRDefault="009D0979" w:rsidP="00F44BA6">
            <w:pPr>
              <w:jc w:val="center"/>
              <w:rPr>
                <w:rFonts w:eastAsia="Times New Roman"/>
                <w:sz w:val="22"/>
                <w:szCs w:val="22"/>
              </w:rPr>
            </w:pPr>
            <w:r w:rsidRPr="00940161">
              <w:rPr>
                <w:rFonts w:eastAsia="Times New Roman"/>
                <w:color w:val="000000"/>
                <w:sz w:val="22"/>
                <w:szCs w:val="22"/>
              </w:rPr>
              <w:t>3.54</w:t>
            </w:r>
          </w:p>
        </w:tc>
      </w:tr>
      <w:tr w:rsidR="009D0979" w:rsidRPr="00940161" w14:paraId="4F87A8B0" w14:textId="77777777" w:rsidTr="009D0979">
        <w:trPr>
          <w:jc w:val="center"/>
        </w:trPr>
        <w:tc>
          <w:tcPr>
            <w:tcW w:w="1403" w:type="dxa"/>
            <w:vMerge/>
            <w:tcBorders>
              <w:left w:val="single" w:sz="24" w:space="0" w:color="auto"/>
              <w:right w:val="single" w:sz="24" w:space="0" w:color="auto"/>
            </w:tcBorders>
            <w:vAlign w:val="center"/>
          </w:tcPr>
          <w:p w14:paraId="6E840B2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E0854" w14:textId="77777777" w:rsidR="009D0979" w:rsidRPr="00940161" w:rsidRDefault="009D0979"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61825AE7" w14:textId="713AD5EB" w:rsidR="009D0979" w:rsidRPr="00940161" w:rsidRDefault="009D0979" w:rsidP="00F44BA6">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60E62855" w14:textId="792D9D97" w:rsidR="009D0979" w:rsidRPr="00940161" w:rsidRDefault="009D0979" w:rsidP="00F44BA6">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8A62B9A" w14:textId="555A6CD0" w:rsidR="009D0979" w:rsidRPr="00940161" w:rsidRDefault="009D0979" w:rsidP="00F44BA6">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19E3B446" w14:textId="4CBC19B4"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3B2D5023" w14:textId="77777777" w:rsidTr="009D0979">
        <w:trPr>
          <w:jc w:val="center"/>
        </w:trPr>
        <w:tc>
          <w:tcPr>
            <w:tcW w:w="1403" w:type="dxa"/>
            <w:vMerge/>
            <w:tcBorders>
              <w:left w:val="single" w:sz="24" w:space="0" w:color="auto"/>
              <w:right w:val="single" w:sz="24" w:space="0" w:color="auto"/>
            </w:tcBorders>
            <w:vAlign w:val="center"/>
          </w:tcPr>
          <w:p w14:paraId="225F37D0"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ECF22A" w14:textId="77777777" w:rsidR="009D0979" w:rsidRPr="00940161" w:rsidRDefault="009D0979"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21319A9" w14:textId="6603A88F" w:rsidR="009D0979" w:rsidRPr="00940161" w:rsidRDefault="009D0979" w:rsidP="00F44BA6">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41CC5185" w14:textId="356655C9" w:rsidR="009D0979" w:rsidRPr="00940161" w:rsidRDefault="009D0979" w:rsidP="00F44BA6">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56602F16" w14:textId="5CCF3B5F" w:rsidR="009D0979" w:rsidRPr="00940161" w:rsidRDefault="009D0979" w:rsidP="00F44BA6">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42FB3BAE" w14:textId="41C95F92"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30D456B3" w14:textId="77777777" w:rsidTr="009D0979">
        <w:trPr>
          <w:jc w:val="center"/>
        </w:trPr>
        <w:tc>
          <w:tcPr>
            <w:tcW w:w="1403" w:type="dxa"/>
            <w:vMerge/>
            <w:tcBorders>
              <w:left w:val="single" w:sz="24" w:space="0" w:color="auto"/>
              <w:right w:val="single" w:sz="24" w:space="0" w:color="auto"/>
            </w:tcBorders>
            <w:vAlign w:val="center"/>
          </w:tcPr>
          <w:p w14:paraId="546824F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EA777" w14:textId="77777777" w:rsidR="009D0979" w:rsidRPr="00940161" w:rsidRDefault="009D0979"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5C4B5F9D" w14:textId="31F5BFB6"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529FECA4" w14:textId="3BC86BBB" w:rsidR="009D0979" w:rsidRPr="00940161" w:rsidRDefault="009D0979" w:rsidP="00F44BA6">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5C462AEA" w14:textId="5FAF8EDE" w:rsidR="009D0979" w:rsidRPr="00940161" w:rsidRDefault="009D0979" w:rsidP="00F44BA6">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0AE93CF6" w14:textId="7B53F38B" w:rsidR="009D0979" w:rsidRPr="00940161" w:rsidRDefault="009D0979" w:rsidP="00F44BA6">
            <w:pPr>
              <w:jc w:val="center"/>
              <w:rPr>
                <w:rFonts w:eastAsia="Times New Roman"/>
                <w:sz w:val="22"/>
                <w:szCs w:val="22"/>
              </w:rPr>
            </w:pPr>
            <w:r w:rsidRPr="00940161">
              <w:rPr>
                <w:rFonts w:eastAsia="Times New Roman"/>
                <w:color w:val="000000"/>
                <w:sz w:val="22"/>
                <w:szCs w:val="22"/>
              </w:rPr>
              <w:t>4.60</w:t>
            </w:r>
          </w:p>
        </w:tc>
      </w:tr>
      <w:tr w:rsidR="009D0979" w:rsidRPr="00940161" w14:paraId="5CFD0F6E" w14:textId="77777777" w:rsidTr="009D0979">
        <w:trPr>
          <w:jc w:val="center"/>
        </w:trPr>
        <w:tc>
          <w:tcPr>
            <w:tcW w:w="1403" w:type="dxa"/>
            <w:vMerge/>
            <w:tcBorders>
              <w:left w:val="single" w:sz="24" w:space="0" w:color="auto"/>
              <w:right w:val="single" w:sz="24" w:space="0" w:color="auto"/>
            </w:tcBorders>
            <w:vAlign w:val="center"/>
          </w:tcPr>
          <w:p w14:paraId="5D0EE6B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FB6FF6F" w14:textId="77777777" w:rsidR="009D0979" w:rsidRPr="00940161" w:rsidRDefault="009D0979"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A721B31" w14:textId="12D9AAC5"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168A06C9" w14:textId="43790622" w:rsidR="009D0979" w:rsidRPr="00940161" w:rsidRDefault="009D0979" w:rsidP="00F44BA6">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48331AA5" w14:textId="060EA266" w:rsidR="009D0979" w:rsidRPr="00940161" w:rsidRDefault="009D0979" w:rsidP="00F44BA6">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6B920CAC" w14:textId="02443340"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4919CB86" w14:textId="77777777" w:rsidTr="009D0979">
        <w:trPr>
          <w:jc w:val="center"/>
        </w:trPr>
        <w:tc>
          <w:tcPr>
            <w:tcW w:w="1403" w:type="dxa"/>
            <w:vMerge/>
            <w:tcBorders>
              <w:left w:val="single" w:sz="24" w:space="0" w:color="auto"/>
              <w:right w:val="single" w:sz="24" w:space="0" w:color="auto"/>
            </w:tcBorders>
            <w:vAlign w:val="center"/>
          </w:tcPr>
          <w:p w14:paraId="7345CCF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2AE7" w14:textId="77777777" w:rsidR="009D0979" w:rsidRPr="00940161" w:rsidRDefault="009D0979"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38B8DB" w14:textId="14ED1388" w:rsidR="009D0979" w:rsidRPr="00940161" w:rsidRDefault="009D0979" w:rsidP="00F44BA6">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71189AB3" w14:textId="6612FF54" w:rsidR="009D0979" w:rsidRPr="00940161" w:rsidRDefault="009D0979" w:rsidP="00F44BA6">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57F3A981" w14:textId="0A01631D" w:rsidR="009D0979" w:rsidRPr="00940161" w:rsidRDefault="009D0979" w:rsidP="00DD779C">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39BAAA08" w14:textId="3B20C225" w:rsidR="009D0979" w:rsidRPr="00940161" w:rsidRDefault="009D0979" w:rsidP="00F44BA6">
            <w:pPr>
              <w:jc w:val="center"/>
              <w:rPr>
                <w:rFonts w:eastAsia="Times New Roman"/>
                <w:sz w:val="22"/>
                <w:szCs w:val="22"/>
              </w:rPr>
            </w:pPr>
            <w:r w:rsidRPr="00940161">
              <w:rPr>
                <w:rFonts w:eastAsia="Times New Roman"/>
                <w:color w:val="000000"/>
                <w:sz w:val="22"/>
                <w:szCs w:val="22"/>
              </w:rPr>
              <w:t>4.24</w:t>
            </w:r>
          </w:p>
        </w:tc>
      </w:tr>
      <w:tr w:rsidR="009D0979" w:rsidRPr="00940161" w14:paraId="37FAB71F" w14:textId="77777777" w:rsidTr="009D0979">
        <w:trPr>
          <w:jc w:val="center"/>
        </w:trPr>
        <w:tc>
          <w:tcPr>
            <w:tcW w:w="1403" w:type="dxa"/>
            <w:vMerge/>
            <w:tcBorders>
              <w:left w:val="single" w:sz="24" w:space="0" w:color="auto"/>
              <w:right w:val="single" w:sz="24" w:space="0" w:color="auto"/>
            </w:tcBorders>
            <w:vAlign w:val="center"/>
          </w:tcPr>
          <w:p w14:paraId="7DA1AC9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E681A8A" w14:textId="77777777" w:rsidR="009D0979" w:rsidRPr="00940161" w:rsidRDefault="009D0979"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3ACF04C3" w14:textId="01DA18D4"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2F68482" w14:textId="26F7324B" w:rsidR="009D0979" w:rsidRPr="00940161" w:rsidRDefault="009D0979" w:rsidP="00F44BA6">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364636A2" w14:textId="387341E6" w:rsidR="009D0979" w:rsidRPr="00940161" w:rsidRDefault="009D0979" w:rsidP="00F44BA6">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EAAC2AA" w14:textId="55CFB095" w:rsidR="009D0979" w:rsidRPr="00940161" w:rsidRDefault="009D0979" w:rsidP="00F44BA6">
            <w:pPr>
              <w:jc w:val="center"/>
              <w:rPr>
                <w:rFonts w:eastAsia="Times New Roman"/>
                <w:sz w:val="22"/>
                <w:szCs w:val="22"/>
              </w:rPr>
            </w:pPr>
            <w:r w:rsidRPr="00940161">
              <w:rPr>
                <w:rFonts w:eastAsia="Times New Roman"/>
                <w:color w:val="000000"/>
                <w:sz w:val="22"/>
                <w:szCs w:val="22"/>
              </w:rPr>
              <w:t>3.89</w:t>
            </w:r>
          </w:p>
        </w:tc>
      </w:tr>
      <w:tr w:rsidR="009D0979" w:rsidRPr="00940161" w14:paraId="2E169D07" w14:textId="77777777" w:rsidTr="009D0979">
        <w:trPr>
          <w:jc w:val="center"/>
        </w:trPr>
        <w:tc>
          <w:tcPr>
            <w:tcW w:w="1403" w:type="dxa"/>
            <w:vMerge/>
            <w:tcBorders>
              <w:left w:val="single" w:sz="24" w:space="0" w:color="auto"/>
              <w:right w:val="single" w:sz="24" w:space="0" w:color="auto"/>
            </w:tcBorders>
            <w:vAlign w:val="center"/>
          </w:tcPr>
          <w:p w14:paraId="284FDF0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2CD7CE" w14:textId="77777777" w:rsidR="009D0979" w:rsidRPr="00940161" w:rsidRDefault="009D0979"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225FCAC3" w14:textId="74512057"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4FF254E9" w14:textId="6752AA2E" w:rsidR="009D0979" w:rsidRPr="00940161" w:rsidRDefault="009D0979" w:rsidP="00F44BA6">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EB03FB8" w14:textId="66F90AF4" w:rsidR="009D0979" w:rsidRPr="00940161" w:rsidRDefault="009D0979" w:rsidP="00F44BA6">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893DD9" w14:textId="590E05F1"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70302EDE" w14:textId="77777777" w:rsidTr="009D0979">
        <w:trPr>
          <w:jc w:val="center"/>
        </w:trPr>
        <w:tc>
          <w:tcPr>
            <w:tcW w:w="1403" w:type="dxa"/>
            <w:vMerge/>
            <w:tcBorders>
              <w:left w:val="single" w:sz="24" w:space="0" w:color="auto"/>
              <w:right w:val="single" w:sz="24" w:space="0" w:color="auto"/>
            </w:tcBorders>
            <w:vAlign w:val="center"/>
          </w:tcPr>
          <w:p w14:paraId="3492DE4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66F1C4" w14:textId="77777777" w:rsidR="009D0979" w:rsidRPr="00940161" w:rsidRDefault="009D0979"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5558BBF" w14:textId="69579B39" w:rsidR="009D0979" w:rsidRPr="00940161" w:rsidRDefault="009D0979" w:rsidP="00F44BA6">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1DDF0A49" w14:textId="60EAC4DA" w:rsidR="009D0979" w:rsidRPr="00940161" w:rsidRDefault="009D0979" w:rsidP="00F44BA6">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109A670B" w14:textId="7E0FD879" w:rsidR="009D0979" w:rsidRPr="00940161" w:rsidRDefault="009D0979" w:rsidP="00F44BA6">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0E6FC047" w14:textId="1D459D6B" w:rsidR="009D0979" w:rsidRPr="00940161" w:rsidRDefault="009D0979" w:rsidP="00F44BA6">
            <w:pPr>
              <w:jc w:val="center"/>
              <w:rPr>
                <w:rFonts w:eastAsia="Times New Roman"/>
                <w:sz w:val="22"/>
                <w:szCs w:val="22"/>
              </w:rPr>
            </w:pPr>
            <w:r w:rsidRPr="00940161">
              <w:rPr>
                <w:rFonts w:eastAsia="Times New Roman"/>
                <w:color w:val="000000"/>
                <w:sz w:val="22"/>
                <w:szCs w:val="22"/>
              </w:rPr>
              <w:t>3.54</w:t>
            </w:r>
          </w:p>
        </w:tc>
      </w:tr>
      <w:tr w:rsidR="009D0979" w:rsidRPr="00940161" w14:paraId="39406AD3" w14:textId="77777777" w:rsidTr="009D0979">
        <w:trPr>
          <w:jc w:val="center"/>
        </w:trPr>
        <w:tc>
          <w:tcPr>
            <w:tcW w:w="1403" w:type="dxa"/>
            <w:vMerge/>
            <w:tcBorders>
              <w:left w:val="single" w:sz="24" w:space="0" w:color="auto"/>
              <w:right w:val="single" w:sz="24" w:space="0" w:color="auto"/>
            </w:tcBorders>
            <w:vAlign w:val="center"/>
          </w:tcPr>
          <w:p w14:paraId="0382FB0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2E40EAF" w14:textId="77777777" w:rsidR="009D0979" w:rsidRPr="00940161" w:rsidRDefault="009D0979"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21427B1" w14:textId="298ED5A9" w:rsidR="009D0979" w:rsidRPr="00940161" w:rsidRDefault="009D0979" w:rsidP="00F44BA6">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2A437C28" w14:textId="67A76E89" w:rsidR="009D0979" w:rsidRPr="00940161" w:rsidRDefault="009D0979"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79FECF9D" w14:textId="67FDF829"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3F6FA602" w14:textId="136893FC" w:rsidR="009D0979" w:rsidRPr="00940161" w:rsidRDefault="009D0979" w:rsidP="00F44BA6">
            <w:pPr>
              <w:jc w:val="center"/>
              <w:rPr>
                <w:rFonts w:eastAsia="Times New Roman"/>
                <w:sz w:val="22"/>
                <w:szCs w:val="22"/>
              </w:rPr>
            </w:pPr>
            <w:r w:rsidRPr="00940161">
              <w:rPr>
                <w:rFonts w:eastAsia="Times New Roman"/>
                <w:color w:val="000000"/>
                <w:sz w:val="22"/>
                <w:szCs w:val="22"/>
              </w:rPr>
              <w:t>4.24</w:t>
            </w:r>
          </w:p>
        </w:tc>
      </w:tr>
      <w:tr w:rsidR="009D0979" w:rsidRPr="00940161" w14:paraId="5DCFFBF6" w14:textId="77777777" w:rsidTr="009D0979">
        <w:trPr>
          <w:jc w:val="center"/>
        </w:trPr>
        <w:tc>
          <w:tcPr>
            <w:tcW w:w="1403" w:type="dxa"/>
            <w:vMerge/>
            <w:tcBorders>
              <w:left w:val="single" w:sz="24" w:space="0" w:color="auto"/>
              <w:right w:val="single" w:sz="24" w:space="0" w:color="auto"/>
            </w:tcBorders>
            <w:vAlign w:val="center"/>
          </w:tcPr>
          <w:p w14:paraId="774F012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EC59F0" w14:textId="77777777" w:rsidR="009D0979" w:rsidRPr="00940161" w:rsidRDefault="009D0979"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02431027" w14:textId="1D487C2D" w:rsidR="009D0979" w:rsidRPr="00940161" w:rsidRDefault="009D0979" w:rsidP="00F44BA6">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61CF51FA" w14:textId="00D08E3D" w:rsidR="009D0979" w:rsidRPr="00940161" w:rsidRDefault="009D0979"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6988CB4C" w14:textId="719C17F5" w:rsidR="009D0979" w:rsidRPr="00940161" w:rsidRDefault="009D0979" w:rsidP="00F44BA6">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FEC0D88" w14:textId="0830F675" w:rsidR="009D0979" w:rsidRPr="00940161" w:rsidRDefault="009D0979" w:rsidP="00F44BA6">
            <w:pPr>
              <w:jc w:val="center"/>
              <w:rPr>
                <w:rFonts w:eastAsia="Times New Roman"/>
                <w:sz w:val="22"/>
                <w:szCs w:val="22"/>
              </w:rPr>
            </w:pPr>
            <w:r w:rsidRPr="00940161">
              <w:rPr>
                <w:rFonts w:eastAsia="Times New Roman"/>
                <w:color w:val="000000"/>
                <w:sz w:val="22"/>
                <w:szCs w:val="22"/>
              </w:rPr>
              <w:t>2.12</w:t>
            </w:r>
          </w:p>
        </w:tc>
      </w:tr>
      <w:tr w:rsidR="009D0979" w:rsidRPr="00940161" w14:paraId="222D3AA8" w14:textId="77777777" w:rsidTr="009D0979">
        <w:trPr>
          <w:jc w:val="center"/>
        </w:trPr>
        <w:tc>
          <w:tcPr>
            <w:tcW w:w="1403" w:type="dxa"/>
            <w:vMerge/>
            <w:tcBorders>
              <w:left w:val="single" w:sz="24" w:space="0" w:color="auto"/>
              <w:right w:val="single" w:sz="24" w:space="0" w:color="auto"/>
            </w:tcBorders>
            <w:vAlign w:val="center"/>
          </w:tcPr>
          <w:p w14:paraId="0F01F93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9C37013" w14:textId="77777777" w:rsidR="009D0979" w:rsidRPr="00940161" w:rsidRDefault="009D0979"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9AF7DB7" w14:textId="5BED5D00"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1C76B624" w14:textId="3C15B499"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113642B2" w14:textId="74E0438E"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69A9624E" w14:textId="5A146665" w:rsidR="009D0979" w:rsidRPr="00940161" w:rsidRDefault="009D0979" w:rsidP="00F44BA6">
            <w:pPr>
              <w:jc w:val="center"/>
              <w:rPr>
                <w:rFonts w:eastAsia="Times New Roman"/>
                <w:sz w:val="22"/>
                <w:szCs w:val="22"/>
              </w:rPr>
            </w:pPr>
            <w:r w:rsidRPr="00940161">
              <w:rPr>
                <w:rFonts w:eastAsia="Times New Roman"/>
                <w:color w:val="000000"/>
                <w:sz w:val="22"/>
                <w:szCs w:val="22"/>
              </w:rPr>
              <w:t>5.66</w:t>
            </w:r>
          </w:p>
        </w:tc>
      </w:tr>
      <w:tr w:rsidR="009D0979" w:rsidRPr="00940161" w14:paraId="57ACAD08" w14:textId="77777777" w:rsidTr="009D0979">
        <w:trPr>
          <w:jc w:val="center"/>
        </w:trPr>
        <w:tc>
          <w:tcPr>
            <w:tcW w:w="1403" w:type="dxa"/>
            <w:vMerge/>
            <w:tcBorders>
              <w:left w:val="single" w:sz="24" w:space="0" w:color="auto"/>
              <w:right w:val="single" w:sz="24" w:space="0" w:color="auto"/>
            </w:tcBorders>
            <w:vAlign w:val="center"/>
          </w:tcPr>
          <w:p w14:paraId="3C2FFD3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8124468" w14:textId="77777777" w:rsidR="009D0979" w:rsidRPr="00940161" w:rsidRDefault="009D0979"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FD71550" w14:textId="27BE3098" w:rsidR="009D0979" w:rsidRPr="00940161" w:rsidRDefault="009D0979" w:rsidP="00F44BA6">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49595522" w14:textId="465AF6FC" w:rsidR="009D0979" w:rsidRPr="00940161" w:rsidRDefault="009D0979"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23E69A" w14:textId="5E7B2B4D" w:rsidR="009D0979" w:rsidRPr="00940161" w:rsidRDefault="009D0979" w:rsidP="00F44BA6">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13524EFB" w14:textId="790F11DF" w:rsidR="009D0979" w:rsidRPr="00940161" w:rsidRDefault="009D0979" w:rsidP="00F44BA6">
            <w:pPr>
              <w:jc w:val="center"/>
              <w:rPr>
                <w:rFonts w:eastAsia="Times New Roman"/>
                <w:sz w:val="22"/>
                <w:szCs w:val="22"/>
              </w:rPr>
            </w:pPr>
            <w:r w:rsidRPr="00940161">
              <w:rPr>
                <w:rFonts w:eastAsia="Times New Roman"/>
                <w:color w:val="000000"/>
                <w:sz w:val="22"/>
                <w:szCs w:val="22"/>
              </w:rPr>
              <w:t>8.49</w:t>
            </w:r>
          </w:p>
        </w:tc>
      </w:tr>
      <w:tr w:rsidR="009D0979" w:rsidRPr="00940161" w14:paraId="3E1EDA3A" w14:textId="77777777" w:rsidTr="009D0979">
        <w:trPr>
          <w:jc w:val="center"/>
        </w:trPr>
        <w:tc>
          <w:tcPr>
            <w:tcW w:w="1403" w:type="dxa"/>
            <w:vMerge/>
            <w:tcBorders>
              <w:left w:val="single" w:sz="24" w:space="0" w:color="auto"/>
              <w:right w:val="single" w:sz="24" w:space="0" w:color="auto"/>
            </w:tcBorders>
            <w:vAlign w:val="center"/>
          </w:tcPr>
          <w:p w14:paraId="1676DF14"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958CD91" w14:textId="77777777" w:rsidR="009D0979" w:rsidRPr="00940161" w:rsidRDefault="009D0979"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D32293" w14:textId="2AC1EB21" w:rsidR="009D0979" w:rsidRPr="00940161" w:rsidRDefault="009D0979" w:rsidP="00F44BA6">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54E20E49" w14:textId="6C6612B3"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7F4AD8CA" w14:textId="4486D33A" w:rsidR="009D0979" w:rsidRPr="00940161" w:rsidRDefault="009D0979" w:rsidP="00F44BA6">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756BA827" w14:textId="02969A4D"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2CD21672" w14:textId="77777777" w:rsidTr="009D0979">
        <w:trPr>
          <w:jc w:val="center"/>
        </w:trPr>
        <w:tc>
          <w:tcPr>
            <w:tcW w:w="1403" w:type="dxa"/>
            <w:vMerge/>
            <w:tcBorders>
              <w:left w:val="single" w:sz="24" w:space="0" w:color="auto"/>
              <w:right w:val="single" w:sz="24" w:space="0" w:color="auto"/>
            </w:tcBorders>
            <w:vAlign w:val="center"/>
          </w:tcPr>
          <w:p w14:paraId="40A6B8D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0ECF4D" w14:textId="77777777" w:rsidR="009D0979" w:rsidRPr="00940161" w:rsidRDefault="009D0979"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E338EB8" w14:textId="22E84255" w:rsidR="009D0979" w:rsidRPr="00940161" w:rsidRDefault="009D0979"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AF70934" w14:textId="43458089"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228DA26" w14:textId="672A7FF2"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74459781" w14:textId="41AACF3F"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7874C9AA" w14:textId="77777777" w:rsidTr="009D0979">
        <w:trPr>
          <w:jc w:val="center"/>
        </w:trPr>
        <w:tc>
          <w:tcPr>
            <w:tcW w:w="1403" w:type="dxa"/>
            <w:vMerge/>
            <w:tcBorders>
              <w:left w:val="single" w:sz="24" w:space="0" w:color="auto"/>
              <w:right w:val="single" w:sz="24" w:space="0" w:color="auto"/>
            </w:tcBorders>
            <w:vAlign w:val="center"/>
          </w:tcPr>
          <w:p w14:paraId="12B3D11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8D8EA" w14:textId="77777777" w:rsidR="009D0979" w:rsidRPr="00940161" w:rsidRDefault="009D0979"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C564B05" w14:textId="5C60D073" w:rsidR="009D0979" w:rsidRPr="00940161" w:rsidRDefault="009D0979"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0588D9A2" w14:textId="0929ACF7"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E11D505" w14:textId="6BF669AA"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D26115C" w14:textId="46205B1D"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6E5164A0" w14:textId="77777777" w:rsidTr="009D0979">
        <w:trPr>
          <w:jc w:val="center"/>
        </w:trPr>
        <w:tc>
          <w:tcPr>
            <w:tcW w:w="1403" w:type="dxa"/>
            <w:vMerge/>
            <w:tcBorders>
              <w:left w:val="single" w:sz="24" w:space="0" w:color="auto"/>
              <w:right w:val="single" w:sz="24" w:space="0" w:color="auto"/>
            </w:tcBorders>
            <w:vAlign w:val="center"/>
          </w:tcPr>
          <w:p w14:paraId="3369776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162240" w14:textId="77777777" w:rsidR="009D0979" w:rsidRPr="00940161" w:rsidRDefault="009D0979"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1C2CD2CF" w14:textId="1EDD2366" w:rsidR="009D0979" w:rsidRPr="00940161" w:rsidRDefault="009D0979" w:rsidP="00F44BA6">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A015DA" w14:textId="24A3C537" w:rsidR="009D0979" w:rsidRPr="00940161" w:rsidRDefault="009D0979"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5E735769" w14:textId="33618916" w:rsidR="009D0979" w:rsidRPr="00940161" w:rsidRDefault="009D0979" w:rsidP="00F44BA6">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09ED43DE" w14:textId="420CFBF3"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0B4614C3" w14:textId="77777777" w:rsidTr="009D0979">
        <w:trPr>
          <w:jc w:val="center"/>
        </w:trPr>
        <w:tc>
          <w:tcPr>
            <w:tcW w:w="1403" w:type="dxa"/>
            <w:vMerge/>
            <w:tcBorders>
              <w:left w:val="single" w:sz="24" w:space="0" w:color="auto"/>
              <w:right w:val="single" w:sz="24" w:space="0" w:color="auto"/>
            </w:tcBorders>
            <w:vAlign w:val="center"/>
          </w:tcPr>
          <w:p w14:paraId="438E4B2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4E703B2" w14:textId="77777777" w:rsidR="009D0979" w:rsidRPr="00940161" w:rsidRDefault="009D0979"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D85914A" w14:textId="39D19B8F" w:rsidR="009D0979" w:rsidRPr="00940161" w:rsidRDefault="009D0979" w:rsidP="00F44BA6">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3823A49E" w14:textId="394988DA"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4A6F080E" w14:textId="642DF6F9" w:rsidR="009D0979" w:rsidRPr="00940161" w:rsidRDefault="009D0979" w:rsidP="00F44BA6">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2094E5F1" w14:textId="1506D578" w:rsidR="009D0979"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9D0979" w:rsidRPr="00940161" w14:paraId="3F63C9A6" w14:textId="77777777" w:rsidTr="009D0979">
        <w:trPr>
          <w:jc w:val="center"/>
        </w:trPr>
        <w:tc>
          <w:tcPr>
            <w:tcW w:w="1403" w:type="dxa"/>
            <w:vMerge/>
            <w:tcBorders>
              <w:left w:val="single" w:sz="24" w:space="0" w:color="auto"/>
              <w:right w:val="single" w:sz="24" w:space="0" w:color="auto"/>
            </w:tcBorders>
            <w:vAlign w:val="center"/>
          </w:tcPr>
          <w:p w14:paraId="1A9737E3"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647B809" w14:textId="77777777" w:rsidR="009D0979" w:rsidRPr="00940161" w:rsidRDefault="009D0979"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86C106D" w14:textId="5513ED1C" w:rsidR="009D0979" w:rsidRPr="00940161" w:rsidRDefault="009D0979" w:rsidP="00F44BA6">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64BF19A9" w14:textId="787C23CF" w:rsidR="009D0979" w:rsidRPr="00940161" w:rsidRDefault="009D0979"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1248502C" w14:textId="14354440" w:rsidR="009D0979" w:rsidRPr="00940161" w:rsidRDefault="009D0979" w:rsidP="00F44BA6">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7B387169" w14:textId="2E98A472" w:rsidR="009D0979" w:rsidRPr="00940161" w:rsidRDefault="009D0979" w:rsidP="00F44BA6">
            <w:pPr>
              <w:jc w:val="center"/>
              <w:rPr>
                <w:rFonts w:eastAsia="Times New Roman"/>
                <w:sz w:val="22"/>
                <w:szCs w:val="22"/>
              </w:rPr>
            </w:pPr>
            <w:r w:rsidRPr="00940161">
              <w:rPr>
                <w:rFonts w:eastAsia="Times New Roman"/>
                <w:color w:val="000000"/>
                <w:sz w:val="22"/>
                <w:szCs w:val="22"/>
              </w:rPr>
              <w:t>7.07</w:t>
            </w:r>
          </w:p>
        </w:tc>
      </w:tr>
      <w:tr w:rsidR="009D0979" w:rsidRPr="00940161" w14:paraId="7DA39B7E" w14:textId="77777777" w:rsidTr="009D0979">
        <w:trPr>
          <w:jc w:val="center"/>
        </w:trPr>
        <w:tc>
          <w:tcPr>
            <w:tcW w:w="1403" w:type="dxa"/>
            <w:vMerge/>
            <w:tcBorders>
              <w:left w:val="single" w:sz="24" w:space="0" w:color="auto"/>
              <w:right w:val="single" w:sz="24" w:space="0" w:color="auto"/>
            </w:tcBorders>
            <w:vAlign w:val="center"/>
          </w:tcPr>
          <w:p w14:paraId="723BAC8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657E02F" w14:textId="77777777" w:rsidR="009D0979" w:rsidRPr="00940161" w:rsidRDefault="009D0979"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4405D31" w14:textId="4D76B7D5" w:rsidR="009D0979" w:rsidRPr="00940161" w:rsidRDefault="009D0979" w:rsidP="00F44BA6">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443ECDA" w14:textId="5E773521" w:rsidR="009D0979" w:rsidRPr="00940161" w:rsidRDefault="009D0979"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4CE24F0C" w14:textId="31CD6E81" w:rsidR="009D0979" w:rsidRPr="00940161" w:rsidRDefault="009D0979" w:rsidP="00F44BA6">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20FF4FC2" w14:textId="48BDB202" w:rsidR="009D0979" w:rsidRPr="00940161" w:rsidRDefault="009D0979" w:rsidP="00F44BA6">
            <w:pPr>
              <w:jc w:val="center"/>
              <w:rPr>
                <w:rFonts w:eastAsia="Times New Roman"/>
                <w:sz w:val="22"/>
                <w:szCs w:val="22"/>
              </w:rPr>
            </w:pPr>
            <w:r w:rsidRPr="00940161">
              <w:rPr>
                <w:rFonts w:eastAsia="Times New Roman"/>
                <w:color w:val="000000"/>
                <w:sz w:val="22"/>
                <w:szCs w:val="22"/>
              </w:rPr>
              <w:t>9.55</w:t>
            </w:r>
          </w:p>
        </w:tc>
      </w:tr>
      <w:tr w:rsidR="009D0979" w:rsidRPr="00940161" w14:paraId="1C4D0DE2" w14:textId="77777777" w:rsidTr="009D0979">
        <w:trPr>
          <w:jc w:val="center"/>
        </w:trPr>
        <w:tc>
          <w:tcPr>
            <w:tcW w:w="1403" w:type="dxa"/>
            <w:vMerge/>
            <w:tcBorders>
              <w:left w:val="single" w:sz="24" w:space="0" w:color="auto"/>
              <w:right w:val="single" w:sz="24" w:space="0" w:color="auto"/>
            </w:tcBorders>
            <w:vAlign w:val="center"/>
          </w:tcPr>
          <w:p w14:paraId="08911EB2"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253581F" w14:textId="77777777" w:rsidR="009D0979" w:rsidRPr="00940161" w:rsidRDefault="009D0979"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126885B7" w14:textId="1E3E0929" w:rsidR="009D0979" w:rsidRPr="00940161" w:rsidRDefault="009D0979" w:rsidP="00F44BA6">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4EDE78E6" w14:textId="4CF21906" w:rsidR="009D0979" w:rsidRPr="00940161" w:rsidRDefault="009D0979" w:rsidP="00F44BA6">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47D0EAF8" w14:textId="140B351B" w:rsidR="009D0979" w:rsidRPr="00940161" w:rsidRDefault="009D0979" w:rsidP="00F44BA6">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34D2F6A6" w14:textId="532D2AC7" w:rsidR="009D0979" w:rsidRPr="00940161" w:rsidRDefault="009D0979" w:rsidP="00F44BA6">
            <w:pPr>
              <w:jc w:val="center"/>
              <w:rPr>
                <w:rFonts w:eastAsia="Times New Roman"/>
                <w:sz w:val="22"/>
                <w:szCs w:val="22"/>
              </w:rPr>
            </w:pPr>
            <w:r w:rsidRPr="00940161">
              <w:rPr>
                <w:rFonts w:eastAsia="Times New Roman"/>
                <w:color w:val="000000"/>
                <w:sz w:val="22"/>
                <w:szCs w:val="22"/>
              </w:rPr>
              <w:t>10.25</w:t>
            </w:r>
          </w:p>
        </w:tc>
      </w:tr>
      <w:tr w:rsidR="009D0979" w:rsidRPr="00940161" w14:paraId="275FDCC2" w14:textId="77777777" w:rsidTr="009D0979">
        <w:trPr>
          <w:jc w:val="center"/>
        </w:trPr>
        <w:tc>
          <w:tcPr>
            <w:tcW w:w="1403" w:type="dxa"/>
            <w:vMerge/>
            <w:tcBorders>
              <w:left w:val="single" w:sz="24" w:space="0" w:color="auto"/>
              <w:right w:val="single" w:sz="24" w:space="0" w:color="auto"/>
            </w:tcBorders>
            <w:vAlign w:val="center"/>
          </w:tcPr>
          <w:p w14:paraId="531A46D4"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C27E8" w14:textId="77777777" w:rsidR="009D0979" w:rsidRPr="00940161" w:rsidRDefault="009D0979"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D33B08A" w14:textId="7EB6DEAE" w:rsidR="009D0979" w:rsidRPr="00940161" w:rsidRDefault="009D0979"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08A65A" w14:textId="4889C1CE" w:rsidR="009D0979" w:rsidRPr="00940161" w:rsidRDefault="009D0979"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3DE2AD3A" w14:textId="7E93B2BA" w:rsidR="009D0979" w:rsidRPr="00940161" w:rsidRDefault="009D0979" w:rsidP="00F44BA6">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3C1C5E71" w14:textId="555E56E3" w:rsidR="009D0979" w:rsidRPr="00940161" w:rsidRDefault="009D0979" w:rsidP="00F44BA6">
            <w:pPr>
              <w:jc w:val="center"/>
              <w:rPr>
                <w:rFonts w:eastAsia="Times New Roman"/>
                <w:sz w:val="22"/>
                <w:szCs w:val="22"/>
              </w:rPr>
            </w:pPr>
            <w:r w:rsidRPr="00940161">
              <w:rPr>
                <w:rFonts w:eastAsia="Times New Roman"/>
                <w:color w:val="000000"/>
                <w:sz w:val="22"/>
                <w:szCs w:val="22"/>
              </w:rPr>
              <w:t>8.84</w:t>
            </w:r>
          </w:p>
        </w:tc>
      </w:tr>
      <w:tr w:rsidR="009D0979" w:rsidRPr="00940161" w14:paraId="30B5AAB8" w14:textId="77777777" w:rsidTr="009D0979">
        <w:trPr>
          <w:jc w:val="center"/>
        </w:trPr>
        <w:tc>
          <w:tcPr>
            <w:tcW w:w="1403" w:type="dxa"/>
            <w:vMerge/>
            <w:tcBorders>
              <w:left w:val="single" w:sz="24" w:space="0" w:color="auto"/>
              <w:right w:val="single" w:sz="24" w:space="0" w:color="auto"/>
            </w:tcBorders>
            <w:vAlign w:val="center"/>
          </w:tcPr>
          <w:p w14:paraId="23A4D1C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11585A" w14:textId="77777777" w:rsidR="009D0979" w:rsidRPr="00940161" w:rsidRDefault="009D0979"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7734FD" w14:textId="67DCDAC5" w:rsidR="009D0979" w:rsidRPr="00940161" w:rsidRDefault="009D0979"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9387B8B" w14:textId="1EC196BA" w:rsidR="009D0979" w:rsidRPr="00940161" w:rsidRDefault="009D0979" w:rsidP="00F44BA6">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16E84EBA" w14:textId="41FD3F71" w:rsidR="009D0979" w:rsidRPr="00940161" w:rsidRDefault="009D0979" w:rsidP="00F44BA6">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6920F721" w14:textId="3FF13550" w:rsidR="009D0979"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9D0979" w:rsidRPr="00940161" w14:paraId="2DC716D6" w14:textId="77777777" w:rsidTr="009D0979">
        <w:trPr>
          <w:jc w:val="center"/>
        </w:trPr>
        <w:tc>
          <w:tcPr>
            <w:tcW w:w="1403" w:type="dxa"/>
            <w:vMerge/>
            <w:tcBorders>
              <w:left w:val="single" w:sz="24" w:space="0" w:color="auto"/>
              <w:right w:val="single" w:sz="24" w:space="0" w:color="auto"/>
            </w:tcBorders>
            <w:vAlign w:val="center"/>
          </w:tcPr>
          <w:p w14:paraId="446326B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D20EF5" w14:textId="77777777" w:rsidR="009D0979" w:rsidRPr="00940161" w:rsidRDefault="009D0979"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7948EDD" w14:textId="03C02B46"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939A786" w14:textId="7E48DDC4" w:rsidR="009D0979" w:rsidRPr="00940161" w:rsidRDefault="009D0979" w:rsidP="00F44BA6">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33DCA775" w14:textId="28B6D641" w:rsidR="009D0979" w:rsidRPr="00940161" w:rsidRDefault="009D0979" w:rsidP="00F44BA6">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3310FD02" w14:textId="0D182990"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7ECF090A" w14:textId="77777777" w:rsidTr="009D0979">
        <w:trPr>
          <w:jc w:val="center"/>
        </w:trPr>
        <w:tc>
          <w:tcPr>
            <w:tcW w:w="1403" w:type="dxa"/>
            <w:vMerge/>
            <w:tcBorders>
              <w:left w:val="single" w:sz="24" w:space="0" w:color="auto"/>
              <w:right w:val="single" w:sz="24" w:space="0" w:color="auto"/>
            </w:tcBorders>
            <w:vAlign w:val="center"/>
          </w:tcPr>
          <w:p w14:paraId="49C3D2C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87AF21D" w14:textId="77777777" w:rsidR="009D0979" w:rsidRPr="00940161" w:rsidRDefault="009D0979"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FA7351A" w14:textId="4C709107" w:rsidR="009D0979" w:rsidRPr="00940161" w:rsidRDefault="009D0979" w:rsidP="00F44BA6">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6CACF5F1" w14:textId="157897E1" w:rsidR="009D0979" w:rsidRPr="00940161" w:rsidRDefault="009D0979" w:rsidP="00F44BA6">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4264140A" w14:textId="69859D9B" w:rsidR="009D0979" w:rsidRPr="00940161" w:rsidRDefault="009D0979" w:rsidP="00F44BA6">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4619648" w14:textId="622B5A44" w:rsidR="009D0979" w:rsidRPr="00940161" w:rsidRDefault="009D0979" w:rsidP="00F44BA6">
            <w:pPr>
              <w:jc w:val="center"/>
              <w:rPr>
                <w:rFonts w:eastAsia="Times New Roman"/>
                <w:sz w:val="22"/>
                <w:szCs w:val="22"/>
              </w:rPr>
            </w:pPr>
            <w:r w:rsidRPr="00940161">
              <w:rPr>
                <w:rFonts w:eastAsia="Times New Roman"/>
                <w:color w:val="000000"/>
                <w:sz w:val="22"/>
                <w:szCs w:val="22"/>
              </w:rPr>
              <w:t>9.19</w:t>
            </w:r>
          </w:p>
        </w:tc>
      </w:tr>
      <w:tr w:rsidR="009D0979" w:rsidRPr="00940161" w14:paraId="27F3BB94" w14:textId="77777777" w:rsidTr="009D0979">
        <w:trPr>
          <w:jc w:val="center"/>
        </w:trPr>
        <w:tc>
          <w:tcPr>
            <w:tcW w:w="1403" w:type="dxa"/>
            <w:vMerge/>
            <w:tcBorders>
              <w:left w:val="single" w:sz="24" w:space="0" w:color="auto"/>
              <w:right w:val="single" w:sz="24" w:space="0" w:color="auto"/>
            </w:tcBorders>
            <w:vAlign w:val="center"/>
          </w:tcPr>
          <w:p w14:paraId="679AD05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38C393" w14:textId="77777777" w:rsidR="009D0979" w:rsidRPr="00940161" w:rsidRDefault="009D0979"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51B3A9EE" w14:textId="4E676083" w:rsidR="009D0979" w:rsidRPr="00940161" w:rsidRDefault="009D0979" w:rsidP="00F44BA6">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748AECE5" w14:textId="6EEE7042" w:rsidR="009D0979" w:rsidRPr="00940161" w:rsidRDefault="009D0979" w:rsidP="00F44BA6">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0AEFA71" w14:textId="75A63913" w:rsidR="009D0979" w:rsidRPr="00940161" w:rsidRDefault="009D0979" w:rsidP="00F44BA6">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23CA6E3C" w14:textId="07D012F0" w:rsidR="009D0979" w:rsidRPr="00940161" w:rsidRDefault="009D0979" w:rsidP="00F44BA6">
            <w:pPr>
              <w:jc w:val="center"/>
              <w:rPr>
                <w:rFonts w:eastAsia="Times New Roman"/>
                <w:sz w:val="22"/>
                <w:szCs w:val="22"/>
              </w:rPr>
            </w:pPr>
            <w:r w:rsidRPr="00940161">
              <w:rPr>
                <w:rFonts w:eastAsia="Times New Roman"/>
                <w:color w:val="000000"/>
                <w:sz w:val="22"/>
                <w:szCs w:val="22"/>
              </w:rPr>
              <w:t>10.61</w:t>
            </w:r>
          </w:p>
        </w:tc>
      </w:tr>
      <w:tr w:rsidR="009D0979" w:rsidRPr="00940161" w14:paraId="236FDE84" w14:textId="77777777" w:rsidTr="009D0979">
        <w:trPr>
          <w:jc w:val="center"/>
        </w:trPr>
        <w:tc>
          <w:tcPr>
            <w:tcW w:w="1403" w:type="dxa"/>
            <w:vMerge/>
            <w:tcBorders>
              <w:left w:val="single" w:sz="24" w:space="0" w:color="auto"/>
              <w:right w:val="single" w:sz="24" w:space="0" w:color="auto"/>
            </w:tcBorders>
            <w:vAlign w:val="center"/>
          </w:tcPr>
          <w:p w14:paraId="4C6FF70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5A933" w14:textId="77777777" w:rsidR="009D0979" w:rsidRPr="00940161" w:rsidRDefault="009D0979"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1D1916EB" w14:textId="4C5578AE" w:rsidR="009D0979" w:rsidRPr="00940161" w:rsidRDefault="009D0979" w:rsidP="00F44BA6">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669105EB" w14:textId="060389D9" w:rsidR="009D0979" w:rsidRPr="00940161" w:rsidRDefault="009D0979" w:rsidP="00F44BA6">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649CEC53" w14:textId="67E87BD5" w:rsidR="009D0979" w:rsidRPr="00940161" w:rsidRDefault="009D0979" w:rsidP="00F44BA6">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732311D4" w14:textId="59997248" w:rsidR="009D0979" w:rsidRPr="00940161" w:rsidRDefault="009D0979" w:rsidP="00F44BA6">
            <w:pPr>
              <w:jc w:val="center"/>
              <w:rPr>
                <w:rFonts w:eastAsia="Times New Roman"/>
                <w:sz w:val="22"/>
                <w:szCs w:val="22"/>
              </w:rPr>
            </w:pPr>
            <w:r w:rsidRPr="00940161">
              <w:rPr>
                <w:rFonts w:eastAsia="Times New Roman"/>
                <w:color w:val="000000"/>
                <w:sz w:val="22"/>
                <w:szCs w:val="22"/>
              </w:rPr>
              <w:t>12.02</w:t>
            </w:r>
          </w:p>
        </w:tc>
      </w:tr>
      <w:tr w:rsidR="009D0979" w:rsidRPr="00940161" w14:paraId="44C68D18" w14:textId="77777777" w:rsidTr="009D0979">
        <w:trPr>
          <w:jc w:val="center"/>
        </w:trPr>
        <w:tc>
          <w:tcPr>
            <w:tcW w:w="1403" w:type="dxa"/>
            <w:vMerge/>
            <w:tcBorders>
              <w:left w:val="single" w:sz="24" w:space="0" w:color="auto"/>
              <w:right w:val="single" w:sz="24" w:space="0" w:color="auto"/>
            </w:tcBorders>
            <w:vAlign w:val="center"/>
          </w:tcPr>
          <w:p w14:paraId="15B8220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FE4999" w14:textId="77777777" w:rsidR="009D0979" w:rsidRPr="00940161" w:rsidRDefault="009D0979"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5D5A515D" w14:textId="50CC0D1E" w:rsidR="009D0979" w:rsidRPr="00940161" w:rsidRDefault="009D0979" w:rsidP="00F44BA6">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F0545E" w14:textId="3F201615" w:rsidR="009D0979" w:rsidRPr="00940161" w:rsidRDefault="009D0979"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5AE19674" w14:textId="1D30770B" w:rsidR="009D0979" w:rsidRPr="00940161" w:rsidRDefault="009D0979" w:rsidP="00F44BA6">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1B55C72B" w14:textId="7226900E" w:rsidR="009D0979" w:rsidRPr="00940161" w:rsidRDefault="009D0979" w:rsidP="00F44BA6">
            <w:pPr>
              <w:jc w:val="center"/>
              <w:rPr>
                <w:rFonts w:eastAsia="Times New Roman"/>
                <w:sz w:val="22"/>
                <w:szCs w:val="22"/>
              </w:rPr>
            </w:pPr>
            <w:r w:rsidRPr="00940161">
              <w:rPr>
                <w:rFonts w:eastAsia="Times New Roman"/>
                <w:color w:val="000000"/>
                <w:sz w:val="22"/>
                <w:szCs w:val="22"/>
              </w:rPr>
              <w:t>14.50</w:t>
            </w:r>
          </w:p>
        </w:tc>
      </w:tr>
      <w:tr w:rsidR="009D0979" w:rsidRPr="00940161" w14:paraId="41017FB3" w14:textId="77777777" w:rsidTr="009D0979">
        <w:trPr>
          <w:jc w:val="center"/>
        </w:trPr>
        <w:tc>
          <w:tcPr>
            <w:tcW w:w="1403" w:type="dxa"/>
            <w:vMerge/>
            <w:tcBorders>
              <w:left w:val="single" w:sz="24" w:space="0" w:color="auto"/>
              <w:right w:val="single" w:sz="24" w:space="0" w:color="auto"/>
            </w:tcBorders>
            <w:vAlign w:val="center"/>
          </w:tcPr>
          <w:p w14:paraId="101FAEB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7E1931" w14:textId="77777777" w:rsidR="009D0979" w:rsidRPr="00940161" w:rsidRDefault="009D0979"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299328F" w14:textId="4CFC09D5" w:rsidR="009D0979" w:rsidRPr="00940161" w:rsidRDefault="009D0979"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A3575EA" w14:textId="7C1200EC" w:rsidR="009D0979" w:rsidRPr="00940161" w:rsidRDefault="009D0979"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3FF93CF1" w14:textId="0F6D755C" w:rsidR="009D0979" w:rsidRPr="00940161" w:rsidRDefault="009D0979" w:rsidP="00F44BA6">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57A3C676" w14:textId="5A548145" w:rsidR="009D0979" w:rsidRPr="00940161" w:rsidRDefault="009D0979" w:rsidP="00F44BA6">
            <w:pPr>
              <w:jc w:val="center"/>
              <w:rPr>
                <w:rFonts w:eastAsia="Times New Roman"/>
                <w:sz w:val="22"/>
                <w:szCs w:val="22"/>
              </w:rPr>
            </w:pPr>
            <w:r w:rsidRPr="00940161">
              <w:rPr>
                <w:rFonts w:eastAsia="Times New Roman"/>
                <w:color w:val="000000"/>
                <w:sz w:val="22"/>
                <w:szCs w:val="22"/>
              </w:rPr>
              <w:t>13.79</w:t>
            </w:r>
          </w:p>
        </w:tc>
      </w:tr>
      <w:tr w:rsidR="009D0979" w:rsidRPr="00940161" w14:paraId="302AAB65" w14:textId="77777777" w:rsidTr="009D0979">
        <w:trPr>
          <w:jc w:val="center"/>
        </w:trPr>
        <w:tc>
          <w:tcPr>
            <w:tcW w:w="1403" w:type="dxa"/>
            <w:vMerge/>
            <w:tcBorders>
              <w:left w:val="single" w:sz="24" w:space="0" w:color="auto"/>
              <w:right w:val="single" w:sz="24" w:space="0" w:color="auto"/>
            </w:tcBorders>
            <w:vAlign w:val="center"/>
          </w:tcPr>
          <w:p w14:paraId="718CBFE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B04D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EE68D8B" w14:textId="59BA680D"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0DD0DF9F" w14:textId="5F36A08C" w:rsidR="009D0979" w:rsidRPr="00940161" w:rsidRDefault="009D0979"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211F8D3D" w14:textId="1C87AFB3" w:rsidR="009D0979" w:rsidRPr="00940161" w:rsidRDefault="009D0979" w:rsidP="00F44BA6">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527A12A8" w14:textId="750E16FF" w:rsidR="009D0979" w:rsidRPr="00940161" w:rsidRDefault="009D0979" w:rsidP="00F44BA6">
            <w:pPr>
              <w:jc w:val="center"/>
              <w:rPr>
                <w:rFonts w:eastAsia="Times New Roman"/>
                <w:sz w:val="22"/>
                <w:szCs w:val="22"/>
              </w:rPr>
            </w:pPr>
            <w:r w:rsidRPr="00940161">
              <w:rPr>
                <w:rFonts w:eastAsia="Times New Roman"/>
                <w:color w:val="000000"/>
                <w:sz w:val="22"/>
                <w:szCs w:val="22"/>
              </w:rPr>
              <w:t>13.08</w:t>
            </w:r>
          </w:p>
        </w:tc>
      </w:tr>
      <w:tr w:rsidR="009D0979" w:rsidRPr="00940161" w14:paraId="15A83D2C" w14:textId="77777777" w:rsidTr="009D0979">
        <w:trPr>
          <w:jc w:val="center"/>
        </w:trPr>
        <w:tc>
          <w:tcPr>
            <w:tcW w:w="1403" w:type="dxa"/>
            <w:vMerge/>
            <w:tcBorders>
              <w:left w:val="single" w:sz="24" w:space="0" w:color="auto"/>
              <w:right w:val="single" w:sz="24" w:space="0" w:color="auto"/>
            </w:tcBorders>
            <w:vAlign w:val="center"/>
          </w:tcPr>
          <w:p w14:paraId="6FFE1EE6"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5C43" w14:textId="77777777" w:rsidR="009D0979" w:rsidRPr="00940161" w:rsidRDefault="009D0979"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3842FCF" w14:textId="4DBA154B" w:rsidR="009D0979" w:rsidRPr="00940161" w:rsidRDefault="009D0979" w:rsidP="00F44BA6">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312AFE41" w14:textId="76CFB070" w:rsidR="009D0979" w:rsidRPr="00940161" w:rsidRDefault="009D0979" w:rsidP="00F44BA6">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968DD4D" w14:textId="7BE16719" w:rsidR="009D0979" w:rsidRPr="00940161" w:rsidRDefault="009D0979"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26FEBD13" w14:textId="7DF775D1" w:rsidR="009D0979" w:rsidRPr="00940161" w:rsidRDefault="009D0979" w:rsidP="00F44BA6">
            <w:pPr>
              <w:jc w:val="center"/>
              <w:rPr>
                <w:rFonts w:eastAsia="Times New Roman"/>
                <w:sz w:val="22"/>
                <w:szCs w:val="22"/>
              </w:rPr>
            </w:pPr>
            <w:r w:rsidRPr="00940161">
              <w:rPr>
                <w:rFonts w:eastAsia="Times New Roman"/>
                <w:color w:val="000000"/>
                <w:sz w:val="22"/>
                <w:szCs w:val="22"/>
              </w:rPr>
              <w:t>14.85</w:t>
            </w:r>
          </w:p>
        </w:tc>
      </w:tr>
      <w:tr w:rsidR="009D0979" w:rsidRPr="00940161" w14:paraId="47B494BC" w14:textId="77777777" w:rsidTr="009D0979">
        <w:trPr>
          <w:jc w:val="center"/>
        </w:trPr>
        <w:tc>
          <w:tcPr>
            <w:tcW w:w="1403" w:type="dxa"/>
            <w:vMerge/>
            <w:tcBorders>
              <w:left w:val="single" w:sz="24" w:space="0" w:color="auto"/>
              <w:right w:val="single" w:sz="24" w:space="0" w:color="auto"/>
            </w:tcBorders>
            <w:vAlign w:val="center"/>
          </w:tcPr>
          <w:p w14:paraId="723F8E7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B4917AB" w14:textId="77777777" w:rsidR="009D0979" w:rsidRPr="00940161" w:rsidRDefault="009D0979"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0E1DA3A9" w14:textId="18B0C2DC"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221C4823" w14:textId="5030234D"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320833F8" w14:textId="72A3033B" w:rsidR="009D0979" w:rsidRPr="00940161" w:rsidRDefault="009D0979" w:rsidP="00F44BA6">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7FBE6EFB" w14:textId="33244ABB" w:rsidR="009D0979" w:rsidRPr="00940161" w:rsidRDefault="009D0979" w:rsidP="00F44BA6">
            <w:pPr>
              <w:jc w:val="center"/>
              <w:rPr>
                <w:rFonts w:eastAsia="Times New Roman"/>
                <w:sz w:val="22"/>
                <w:szCs w:val="22"/>
              </w:rPr>
            </w:pPr>
            <w:r w:rsidRPr="00940161">
              <w:rPr>
                <w:rFonts w:eastAsia="Times New Roman"/>
                <w:color w:val="000000"/>
                <w:sz w:val="22"/>
                <w:szCs w:val="22"/>
              </w:rPr>
              <w:t>12.37</w:t>
            </w:r>
          </w:p>
        </w:tc>
      </w:tr>
      <w:tr w:rsidR="009D0979" w:rsidRPr="00940161" w14:paraId="43EABA4C" w14:textId="77777777" w:rsidTr="009D0979">
        <w:trPr>
          <w:jc w:val="center"/>
        </w:trPr>
        <w:tc>
          <w:tcPr>
            <w:tcW w:w="1403" w:type="dxa"/>
            <w:vMerge/>
            <w:tcBorders>
              <w:left w:val="single" w:sz="24" w:space="0" w:color="auto"/>
              <w:right w:val="single" w:sz="24" w:space="0" w:color="auto"/>
            </w:tcBorders>
            <w:vAlign w:val="center"/>
          </w:tcPr>
          <w:p w14:paraId="75BACC6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3FAE82" w14:textId="77777777" w:rsidR="009D0979" w:rsidRPr="00940161" w:rsidRDefault="009D0979"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8168214" w14:textId="61C70F59" w:rsidR="009D0979" w:rsidRPr="00940161" w:rsidRDefault="009D0979" w:rsidP="00F44BA6">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3288EC5E" w14:textId="2CA4A306" w:rsidR="009D0979" w:rsidRPr="00940161" w:rsidRDefault="009D0979"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49E0A757" w14:textId="443C02B0" w:rsidR="009D0979" w:rsidRPr="00940161" w:rsidRDefault="009D0979"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4A80A29A" w14:textId="13EB35B2" w:rsidR="009D0979" w:rsidRPr="00940161" w:rsidRDefault="009D0979" w:rsidP="00F44BA6">
            <w:pPr>
              <w:jc w:val="center"/>
              <w:rPr>
                <w:rFonts w:eastAsia="Times New Roman"/>
                <w:sz w:val="22"/>
                <w:szCs w:val="22"/>
              </w:rPr>
            </w:pPr>
            <w:r w:rsidRPr="00940161">
              <w:rPr>
                <w:rFonts w:eastAsia="Times New Roman"/>
                <w:color w:val="000000"/>
                <w:sz w:val="22"/>
                <w:szCs w:val="22"/>
              </w:rPr>
              <w:t>12.73</w:t>
            </w:r>
          </w:p>
        </w:tc>
      </w:tr>
      <w:tr w:rsidR="009D0979" w:rsidRPr="00940161" w14:paraId="2E5401BD" w14:textId="77777777" w:rsidTr="009D0979">
        <w:trPr>
          <w:jc w:val="center"/>
        </w:trPr>
        <w:tc>
          <w:tcPr>
            <w:tcW w:w="1403" w:type="dxa"/>
            <w:vMerge/>
            <w:tcBorders>
              <w:left w:val="single" w:sz="24" w:space="0" w:color="auto"/>
              <w:right w:val="single" w:sz="24" w:space="0" w:color="auto"/>
            </w:tcBorders>
            <w:vAlign w:val="center"/>
          </w:tcPr>
          <w:p w14:paraId="1EF9D2F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11F5A5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5ADAC607" w14:textId="430EE0EA" w:rsidR="009D0979" w:rsidRPr="00940161" w:rsidRDefault="009D0979" w:rsidP="00F44BA6">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15EBDA61" w14:textId="2CD752A4" w:rsidR="009D0979" w:rsidRPr="00940161" w:rsidRDefault="009D0979" w:rsidP="00F44BA6">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14257AEE" w14:textId="2B0A58DC" w:rsidR="009D0979" w:rsidRPr="00940161" w:rsidRDefault="009D0979" w:rsidP="00F44BA6">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7CE9BF12" w14:textId="45A88DC1"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1D323D87" w14:textId="77777777" w:rsidTr="009D0979">
        <w:trPr>
          <w:jc w:val="center"/>
        </w:trPr>
        <w:tc>
          <w:tcPr>
            <w:tcW w:w="1403" w:type="dxa"/>
            <w:vMerge/>
            <w:tcBorders>
              <w:left w:val="single" w:sz="24" w:space="0" w:color="auto"/>
              <w:right w:val="single" w:sz="24" w:space="0" w:color="auto"/>
            </w:tcBorders>
            <w:vAlign w:val="center"/>
          </w:tcPr>
          <w:p w14:paraId="67D36E3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38743F" w14:textId="77777777" w:rsidR="009D0979" w:rsidRPr="00940161" w:rsidRDefault="009D0979"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51D0722C" w14:textId="5B8A2B0D" w:rsidR="009D0979" w:rsidRPr="00940161" w:rsidRDefault="009D0979" w:rsidP="00F44BA6">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44B8E14B" w14:textId="5EA28AE1"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03A7D5E3" w14:textId="5DA152DF" w:rsidR="009D0979" w:rsidRPr="00940161" w:rsidRDefault="009D0979" w:rsidP="00F44BA6">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58C51E8F" w14:textId="499A99AF"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0D0B1ED5" w14:textId="77777777" w:rsidTr="009D0979">
        <w:trPr>
          <w:jc w:val="center"/>
        </w:trPr>
        <w:tc>
          <w:tcPr>
            <w:tcW w:w="1403" w:type="dxa"/>
            <w:vMerge/>
            <w:tcBorders>
              <w:left w:val="single" w:sz="24" w:space="0" w:color="auto"/>
              <w:right w:val="single" w:sz="24" w:space="0" w:color="auto"/>
            </w:tcBorders>
            <w:vAlign w:val="center"/>
          </w:tcPr>
          <w:p w14:paraId="2B6F14E6"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F817F83" w14:textId="77777777" w:rsidR="009D0979" w:rsidRPr="00940161" w:rsidRDefault="009D0979"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0605BB21" w14:textId="1CB6CEEE" w:rsidR="009D0979" w:rsidRPr="00940161" w:rsidRDefault="009D0979" w:rsidP="00F44BA6">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24E8A21A" w14:textId="2C2D373C"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0B9F935E" w14:textId="28C55F23" w:rsidR="009D0979" w:rsidRPr="00940161" w:rsidRDefault="009D0979" w:rsidP="00F44BA6">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03E54169" w14:textId="1F49212D" w:rsidR="009D0979" w:rsidRPr="00940161" w:rsidRDefault="009D0979" w:rsidP="00F44BA6">
            <w:pPr>
              <w:jc w:val="center"/>
              <w:rPr>
                <w:rFonts w:eastAsia="Times New Roman"/>
                <w:sz w:val="22"/>
                <w:szCs w:val="22"/>
              </w:rPr>
            </w:pPr>
            <w:r w:rsidRPr="00940161">
              <w:rPr>
                <w:rFonts w:eastAsia="Times New Roman"/>
                <w:color w:val="000000"/>
                <w:sz w:val="22"/>
                <w:szCs w:val="22"/>
              </w:rPr>
              <w:t>13.08</w:t>
            </w:r>
          </w:p>
        </w:tc>
      </w:tr>
      <w:tr w:rsidR="009D0979" w:rsidRPr="00940161" w14:paraId="5E6ABBF7" w14:textId="77777777" w:rsidTr="009D0979">
        <w:trPr>
          <w:jc w:val="center"/>
        </w:trPr>
        <w:tc>
          <w:tcPr>
            <w:tcW w:w="1403" w:type="dxa"/>
            <w:vMerge/>
            <w:tcBorders>
              <w:left w:val="single" w:sz="24" w:space="0" w:color="auto"/>
              <w:right w:val="single" w:sz="24" w:space="0" w:color="auto"/>
            </w:tcBorders>
            <w:vAlign w:val="center"/>
          </w:tcPr>
          <w:p w14:paraId="7EAA820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E4A5C24" w14:textId="77777777" w:rsidR="009D0979" w:rsidRPr="00940161" w:rsidRDefault="009D0979" w:rsidP="00F44BA6">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35BDD3FB" w14:textId="5DACCA2B" w:rsidR="009D0979" w:rsidRPr="00940161" w:rsidRDefault="009D0979" w:rsidP="00F44BA6">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4E7A043F" w14:textId="48D4B780"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A01CA57" w14:textId="3B7C26F7" w:rsidR="009D0979" w:rsidRPr="00940161" w:rsidRDefault="009D0979" w:rsidP="00F44BA6">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71BC4332" w14:textId="179CA356"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67C9B32F" w14:textId="77777777" w:rsidTr="009D0979">
        <w:trPr>
          <w:jc w:val="center"/>
        </w:trPr>
        <w:tc>
          <w:tcPr>
            <w:tcW w:w="1403" w:type="dxa"/>
            <w:vMerge/>
            <w:tcBorders>
              <w:left w:val="single" w:sz="24" w:space="0" w:color="auto"/>
              <w:right w:val="single" w:sz="24" w:space="0" w:color="auto"/>
            </w:tcBorders>
            <w:vAlign w:val="center"/>
          </w:tcPr>
          <w:p w14:paraId="3FB9D4A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2040B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0B60A1B4" w14:textId="23908836" w:rsidR="009D0979" w:rsidRPr="00940161" w:rsidRDefault="009D0979" w:rsidP="00F44BA6">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1528205A" w14:textId="7AC649DE" w:rsidR="009D0979" w:rsidRPr="00940161" w:rsidRDefault="009D0979"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3F6DEBBF" w14:textId="19175767" w:rsidR="009D0979" w:rsidRPr="00940161" w:rsidRDefault="009D0979" w:rsidP="00F44BA6">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76F9CA10" w14:textId="7C9D69C5" w:rsidR="009D0979" w:rsidRPr="00940161" w:rsidRDefault="009D0979" w:rsidP="00F44BA6">
            <w:pPr>
              <w:jc w:val="center"/>
              <w:rPr>
                <w:rFonts w:eastAsia="Times New Roman"/>
                <w:sz w:val="22"/>
                <w:szCs w:val="22"/>
              </w:rPr>
            </w:pPr>
            <w:r w:rsidRPr="00940161">
              <w:rPr>
                <w:rFonts w:eastAsia="Times New Roman"/>
                <w:color w:val="000000"/>
                <w:sz w:val="22"/>
                <w:szCs w:val="22"/>
              </w:rPr>
              <w:t>14.50</w:t>
            </w:r>
          </w:p>
        </w:tc>
      </w:tr>
      <w:tr w:rsidR="009D0979" w:rsidRPr="00940161" w14:paraId="4045C944" w14:textId="77777777" w:rsidTr="009D0979">
        <w:trPr>
          <w:jc w:val="center"/>
        </w:trPr>
        <w:tc>
          <w:tcPr>
            <w:tcW w:w="1403" w:type="dxa"/>
            <w:vMerge/>
            <w:tcBorders>
              <w:left w:val="single" w:sz="24" w:space="0" w:color="auto"/>
              <w:right w:val="single" w:sz="24" w:space="0" w:color="auto"/>
            </w:tcBorders>
            <w:vAlign w:val="center"/>
          </w:tcPr>
          <w:p w14:paraId="3FEBF72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756E48" w14:textId="77777777" w:rsidR="009D0979" w:rsidRPr="00940161" w:rsidRDefault="009D0979" w:rsidP="00F44BA6">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66149533" w14:textId="3C84CA41"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3EACA596" w14:textId="240CCA14"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0594017" w14:textId="7D1DDC87"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7AFC689A" w14:textId="257A55D6"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3ED19BB6" w14:textId="77777777" w:rsidTr="009D0979">
        <w:trPr>
          <w:jc w:val="center"/>
        </w:trPr>
        <w:tc>
          <w:tcPr>
            <w:tcW w:w="1403" w:type="dxa"/>
            <w:vMerge/>
            <w:tcBorders>
              <w:left w:val="single" w:sz="24" w:space="0" w:color="auto"/>
              <w:right w:val="single" w:sz="24" w:space="0" w:color="auto"/>
            </w:tcBorders>
            <w:vAlign w:val="center"/>
          </w:tcPr>
          <w:p w14:paraId="50471E8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6AFF4D" w14:textId="77777777" w:rsidR="009D0979" w:rsidRPr="00940161" w:rsidRDefault="009D0979" w:rsidP="00F44BA6">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AD11A25" w14:textId="4D4FFA5A"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52E4C9DE" w14:textId="19B121A2"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2E212DFB" w14:textId="4EE5835C"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49EDB1FA" w14:textId="3284A352"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76B1B344" w14:textId="77777777" w:rsidTr="009D0979">
        <w:trPr>
          <w:jc w:val="center"/>
        </w:trPr>
        <w:tc>
          <w:tcPr>
            <w:tcW w:w="1403" w:type="dxa"/>
            <w:vMerge/>
            <w:tcBorders>
              <w:left w:val="single" w:sz="24" w:space="0" w:color="auto"/>
              <w:right w:val="single" w:sz="24" w:space="0" w:color="auto"/>
            </w:tcBorders>
            <w:vAlign w:val="center"/>
          </w:tcPr>
          <w:p w14:paraId="0A4F716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4BF5A69" w14:textId="77777777" w:rsidR="009D0979" w:rsidRPr="00940161" w:rsidRDefault="009D0979" w:rsidP="00F44BA6">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BFC32A1" w14:textId="10442744"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752F2513" w14:textId="3B63F874"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CAE3AE5" w14:textId="0A22DF88"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31639BC" w14:textId="030D5BBA"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1AC26A00" w14:textId="77777777" w:rsidTr="009D0979">
        <w:trPr>
          <w:jc w:val="center"/>
        </w:trPr>
        <w:tc>
          <w:tcPr>
            <w:tcW w:w="1403" w:type="dxa"/>
            <w:vMerge/>
            <w:tcBorders>
              <w:left w:val="single" w:sz="24" w:space="0" w:color="auto"/>
              <w:right w:val="single" w:sz="24" w:space="0" w:color="auto"/>
            </w:tcBorders>
            <w:vAlign w:val="center"/>
          </w:tcPr>
          <w:p w14:paraId="1A372CF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C4E3E9" w14:textId="77777777" w:rsidR="009D0979" w:rsidRPr="00940161" w:rsidRDefault="009D0979" w:rsidP="00F44BA6">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096835DE" w14:textId="21A303A4"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7DE73F6A" w14:textId="053F4140"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2B78C76F" w14:textId="73EFCD9E"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387C5F7" w14:textId="34E2FCEA"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45D8D32B" w14:textId="77777777" w:rsidTr="009D0979">
        <w:trPr>
          <w:jc w:val="center"/>
        </w:trPr>
        <w:tc>
          <w:tcPr>
            <w:tcW w:w="1403" w:type="dxa"/>
            <w:vMerge/>
            <w:tcBorders>
              <w:left w:val="single" w:sz="24" w:space="0" w:color="auto"/>
              <w:bottom w:val="single" w:sz="24" w:space="0" w:color="auto"/>
              <w:right w:val="single" w:sz="24" w:space="0" w:color="auto"/>
            </w:tcBorders>
            <w:vAlign w:val="center"/>
          </w:tcPr>
          <w:p w14:paraId="2F69509A" w14:textId="77777777" w:rsidR="009D0979" w:rsidRPr="00940161" w:rsidRDefault="009D0979" w:rsidP="00F44BA6">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7645EC2C" w14:textId="77777777" w:rsidR="009D0979" w:rsidRPr="00940161" w:rsidRDefault="009D0979" w:rsidP="00F44BA6">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73825815" w14:textId="05CF7D4E"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A7A0075" w14:textId="66B6F62F"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657078D2" w14:textId="6A0B5EA0"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26D7F4D8" w14:textId="5276DC01"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bl>
    <w:p w14:paraId="69C84B1C" w14:textId="0132DB84" w:rsidR="00D43D8D" w:rsidRDefault="000B18DC" w:rsidP="002E3764">
      <w:pPr>
        <w:rPr>
          <w:rFonts w:eastAsia="Times New Roman"/>
          <w:sz w:val="22"/>
          <w:szCs w:val="22"/>
        </w:rPr>
      </w:pPr>
      <w:r>
        <w:rPr>
          <w:rFonts w:eastAsia="Times New Roman"/>
          <w:sz w:val="22"/>
          <w:szCs w:val="22"/>
        </w:rPr>
        <w:lastRenderedPageBreak/>
        <w:br/>
      </w:r>
      <w:r w:rsidR="006B1BAF">
        <w:rPr>
          <w:rFonts w:eastAsia="Times New Roman"/>
          <w:noProof/>
          <w:sz w:val="22"/>
          <w:szCs w:val="22"/>
        </w:rPr>
        <w:drawing>
          <wp:inline distT="0" distB="0" distL="0" distR="0" wp14:anchorId="6530E51D" wp14:editId="4F40BA2B">
            <wp:extent cx="5723255" cy="4290060"/>
            <wp:effectExtent l="0" t="0" r="0" b="2540"/>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5D2FD8B0" w14:textId="7928C275" w:rsidR="004E5B30" w:rsidRDefault="00741011" w:rsidP="002E3764">
      <w:pPr>
        <w:rPr>
          <w:rFonts w:eastAsia="Times New Roman"/>
          <w:sz w:val="22"/>
          <w:szCs w:val="22"/>
        </w:rPr>
      </w:pPr>
      <w:r>
        <w:rPr>
          <w:rFonts w:eastAsia="Times New Roman"/>
          <w:noProof/>
          <w:sz w:val="22"/>
          <w:szCs w:val="22"/>
        </w:rPr>
        <w:drawing>
          <wp:inline distT="0" distB="0" distL="0" distR="0" wp14:anchorId="0844F94E" wp14:editId="2D9CF326">
            <wp:extent cx="5723255" cy="4290060"/>
            <wp:effectExtent l="0" t="0" r="0" b="2540"/>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50C2F0D8" w14:textId="3FF5F56A" w:rsidR="00502685" w:rsidRDefault="00741011" w:rsidP="002E3764">
      <w:pPr>
        <w:rPr>
          <w:rFonts w:eastAsia="Times New Roman"/>
          <w:sz w:val="22"/>
          <w:szCs w:val="22"/>
        </w:rPr>
      </w:pPr>
      <w:r>
        <w:rPr>
          <w:rFonts w:eastAsia="Times New Roman"/>
          <w:sz w:val="22"/>
          <w:szCs w:val="22"/>
        </w:rPr>
        <w:lastRenderedPageBreak/>
        <w:t>Figure 6.X: Time for 200</w:t>
      </w:r>
      <w:r>
        <w:rPr>
          <w:rFonts w:eastAsia="Times New Roman"/>
          <w:sz w:val="22"/>
          <w:szCs w:val="22"/>
        </w:rPr>
        <w:sym w:font="Symbol" w:char="F06D"/>
      </w:r>
      <w:r>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4910AF7F" w14:textId="2567B86B" w:rsidR="00D935C6" w:rsidRPr="003E7AB1" w:rsidRDefault="00D935C6" w:rsidP="002E3764">
      <w:pPr>
        <w:rPr>
          <w:rFonts w:eastAsia="Times New Roman"/>
          <w:sz w:val="22"/>
          <w:szCs w:val="22"/>
        </w:rPr>
      </w:pPr>
      <w:r>
        <w:rPr>
          <w:rFonts w:eastAsia="Times New Roman"/>
          <w:sz w:val="22"/>
          <w:szCs w:val="22"/>
        </w:rPr>
        <w:t>Figure 6.X supports the findings in 6.1 but also provides a higher level of insight into the r</w:t>
      </w:r>
      <w:r w:rsidR="00E970A6">
        <w:rPr>
          <w:rFonts w:eastAsia="Times New Roman"/>
          <w:sz w:val="22"/>
          <w:szCs w:val="22"/>
        </w:rPr>
        <w:t>ates of wound healing with time, even though only two simulations were run for each category. It is interesting to note that towards the end of the healing, the rate of cell migration plateaus for each category but the lower the average senescence the later this plateau occurs. Looking at the graph, the largest change occurs when senescence surpasses 5%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2CCCC5EA" w:rsidR="00741011" w:rsidRDefault="00502685" w:rsidP="002E3764">
      <w:pPr>
        <w:rPr>
          <w:rFonts w:eastAsia="Times New Roman"/>
          <w:sz w:val="22"/>
          <w:szCs w:val="22"/>
        </w:rPr>
      </w:pPr>
      <w:r>
        <w:rPr>
          <w:rFonts w:eastAsia="Times New Roman"/>
          <w:noProof/>
          <w:sz w:val="22"/>
          <w:szCs w:val="22"/>
        </w:rPr>
        <w:drawing>
          <wp:inline distT="0" distB="0" distL="0" distR="0" wp14:anchorId="4DE612F8" wp14:editId="27240B28">
            <wp:extent cx="5723255" cy="4290060"/>
            <wp:effectExtent l="0" t="0" r="0" b="2540"/>
            <wp:docPr id="82" name="Picture 82" descr="Results%20Images/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sults%20Images/1hrCellsInWoundWithTi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1F3F3023" w14:textId="14DFE027" w:rsidR="00502685" w:rsidRDefault="00502685" w:rsidP="002E3764">
      <w:pPr>
        <w:rPr>
          <w:rFonts w:eastAsia="Times New Roman"/>
          <w:sz w:val="22"/>
          <w:szCs w:val="22"/>
        </w:rPr>
      </w:pPr>
      <w:r>
        <w:rPr>
          <w:rFonts w:eastAsia="Times New Roman"/>
          <w:sz w:val="22"/>
          <w:szCs w:val="22"/>
        </w:rPr>
        <w:t>Figure 6.X: Number of cells in wound each hour</w:t>
      </w:r>
    </w:p>
    <w:p w14:paraId="56267958" w14:textId="77777777" w:rsidR="00502685" w:rsidRPr="00F54235" w:rsidRDefault="00502685" w:rsidP="002E3764">
      <w:pPr>
        <w:rPr>
          <w:rFonts w:eastAsia="Times New Roman"/>
          <w:sz w:val="22"/>
          <w:szCs w:val="22"/>
        </w:rPr>
      </w:pPr>
    </w:p>
    <w:p w14:paraId="704860D1" w14:textId="77777777" w:rsidR="004F45B2" w:rsidRDefault="004F45B2" w:rsidP="004F45B2">
      <w:pPr>
        <w:rPr>
          <w:rFonts w:eastAsia="Times New Roman"/>
          <w:sz w:val="22"/>
          <w:szCs w:val="22"/>
        </w:rPr>
      </w:pPr>
    </w:p>
    <w:p w14:paraId="335FCF91" w14:textId="30E3A624" w:rsidR="004F45B2" w:rsidRDefault="00121C18" w:rsidP="004F45B2">
      <w:pPr>
        <w:rPr>
          <w:rFonts w:eastAsia="Times New Roman"/>
          <w:b/>
          <w:sz w:val="22"/>
          <w:szCs w:val="22"/>
        </w:rPr>
      </w:pPr>
      <w:r>
        <w:rPr>
          <w:rFonts w:eastAsia="Times New Roman"/>
          <w:b/>
          <w:sz w:val="22"/>
          <w:szCs w:val="22"/>
        </w:rPr>
        <w:t>6.3</w:t>
      </w:r>
      <w:r w:rsidR="004F45B2" w:rsidRPr="00581231">
        <w:rPr>
          <w:rFonts w:eastAsia="Times New Roman"/>
          <w:b/>
          <w:sz w:val="22"/>
          <w:szCs w:val="22"/>
        </w:rPr>
        <w:t xml:space="preserve"> </w:t>
      </w:r>
      <w:r w:rsidR="00581231" w:rsidRPr="00581231">
        <w:rPr>
          <w:rFonts w:eastAsia="Times New Roman"/>
          <w:b/>
          <w:sz w:val="22"/>
          <w:szCs w:val="22"/>
        </w:rPr>
        <w:t>Sensitivity Analysis</w:t>
      </w:r>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0F58CD90" w14:textId="77777777" w:rsidR="00A36348" w:rsidRPr="003B118F" w:rsidRDefault="00EB3E88" w:rsidP="004F45B2">
      <w:pPr>
        <w:rPr>
          <w:rFonts w:eastAsia="Times New Roman"/>
          <w:sz w:val="22"/>
          <w:szCs w:val="22"/>
        </w:rPr>
      </w:pPr>
      <w:r>
        <w:rPr>
          <w:rFonts w:eastAsia="Times New Roman"/>
          <w:sz w:val="22"/>
          <w:szCs w:val="22"/>
        </w:rPr>
        <w:t xml:space="preserve">The predictions below haven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7748AF">
        <w:rPr>
          <w:rFonts w:eastAsia="Times New Roman"/>
          <w:sz w:val="22"/>
          <w:szCs w:val="22"/>
        </w:rPr>
        <w:br/>
      </w:r>
      <w:r w:rsidR="007748AF">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2B23EB05" w14:textId="77777777" w:rsidTr="008774B2">
        <w:tc>
          <w:tcPr>
            <w:tcW w:w="2881" w:type="dxa"/>
            <w:gridSpan w:val="2"/>
            <w:tcBorders>
              <w:top w:val="single" w:sz="24" w:space="0" w:color="auto"/>
              <w:left w:val="single" w:sz="24" w:space="0" w:color="auto"/>
              <w:bottom w:val="single" w:sz="24" w:space="0" w:color="auto"/>
              <w:right w:val="single" w:sz="24" w:space="0" w:color="auto"/>
            </w:tcBorders>
            <w:vAlign w:val="center"/>
          </w:tcPr>
          <w:p w14:paraId="1E3D3F19" w14:textId="6EFF91A7" w:rsidR="0041067E" w:rsidRPr="0041067E" w:rsidRDefault="0041067E" w:rsidP="0041067E">
            <w:pPr>
              <w:jc w:val="center"/>
              <w:rPr>
                <w:rFonts w:eastAsia="Times New Roman"/>
                <w:b/>
                <w:sz w:val="22"/>
                <w:szCs w:val="22"/>
              </w:rPr>
            </w:pPr>
            <w:bookmarkStart w:id="205" w:name="OLE_LINK23"/>
            <w:bookmarkStart w:id="206" w:name="OLE_LINK24"/>
            <w:bookmarkStart w:id="207" w:name="OLE_LINK25"/>
          </w:p>
        </w:tc>
        <w:tc>
          <w:tcPr>
            <w:tcW w:w="1594" w:type="dxa"/>
            <w:tcBorders>
              <w:top w:val="single" w:sz="24" w:space="0" w:color="auto"/>
              <w:left w:val="single" w:sz="24" w:space="0" w:color="auto"/>
              <w:bottom w:val="single" w:sz="24" w:space="0" w:color="auto"/>
            </w:tcBorders>
            <w:vAlign w:val="center"/>
          </w:tcPr>
          <w:p w14:paraId="2EAA62AC" w14:textId="07503B0B" w:rsidR="0041067E" w:rsidRPr="0041067E" w:rsidRDefault="008774B2" w:rsidP="0041067E">
            <w:pPr>
              <w:jc w:val="center"/>
              <w:rPr>
                <w:rFonts w:eastAsia="Times New Roman"/>
                <w:b/>
                <w:sz w:val="22"/>
                <w:szCs w:val="22"/>
              </w:rPr>
            </w:pPr>
            <w:r>
              <w:rPr>
                <w:rFonts w:eastAsia="Times New Roman"/>
                <w:b/>
                <w:sz w:val="22"/>
                <w:szCs w:val="22"/>
              </w:rPr>
              <w:t xml:space="preserve">Migration * </w:t>
            </w:r>
            <w:r w:rsidR="0041067E" w:rsidRPr="0041067E">
              <w:rPr>
                <w:rFonts w:eastAsia="Times New Roman"/>
                <w:b/>
                <w:sz w:val="22"/>
                <w:szCs w:val="22"/>
              </w:rPr>
              <w:t>2</w:t>
            </w:r>
          </w:p>
        </w:tc>
        <w:tc>
          <w:tcPr>
            <w:tcW w:w="1497" w:type="dxa"/>
            <w:tcBorders>
              <w:top w:val="single" w:sz="24" w:space="0" w:color="auto"/>
              <w:bottom w:val="single" w:sz="24" w:space="0" w:color="auto"/>
            </w:tcBorders>
            <w:vAlign w:val="center"/>
          </w:tcPr>
          <w:p w14:paraId="599829FD" w14:textId="24A786FB" w:rsidR="0041067E" w:rsidRPr="0041067E" w:rsidRDefault="0041067E" w:rsidP="0041067E">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3D8FB005" w14:textId="49F20D32" w:rsidR="0041067E" w:rsidRPr="0041067E" w:rsidRDefault="0041067E" w:rsidP="0041067E">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4C6072E0" w14:textId="65F111FA" w:rsidR="0041067E" w:rsidRPr="0041067E" w:rsidRDefault="0041067E" w:rsidP="0041067E">
            <w:pPr>
              <w:jc w:val="center"/>
              <w:rPr>
                <w:rFonts w:eastAsia="Times New Roman"/>
                <w:b/>
                <w:sz w:val="22"/>
                <w:szCs w:val="22"/>
              </w:rPr>
            </w:pPr>
            <w:r w:rsidRPr="0041067E">
              <w:rPr>
                <w:rFonts w:eastAsia="Times New Roman"/>
                <w:b/>
                <w:sz w:val="22"/>
                <w:szCs w:val="22"/>
              </w:rPr>
              <w:t>Mitosis /2</w:t>
            </w:r>
          </w:p>
        </w:tc>
      </w:tr>
      <w:tr w:rsidR="008774B2" w14:paraId="2FFE348B" w14:textId="77777777" w:rsidTr="008774B2">
        <w:tc>
          <w:tcPr>
            <w:tcW w:w="2881" w:type="dxa"/>
            <w:gridSpan w:val="2"/>
            <w:tcBorders>
              <w:top w:val="single" w:sz="24" w:space="0" w:color="auto"/>
              <w:left w:val="single" w:sz="24" w:space="0" w:color="auto"/>
              <w:right w:val="single" w:sz="24" w:space="0" w:color="auto"/>
            </w:tcBorders>
            <w:vAlign w:val="center"/>
          </w:tcPr>
          <w:p w14:paraId="2A73EE3E" w14:textId="78DFFC9D" w:rsidR="00A36348" w:rsidRPr="0041067E" w:rsidRDefault="00A36348" w:rsidP="0041067E">
            <w:pPr>
              <w:jc w:val="center"/>
              <w:rPr>
                <w:rFonts w:eastAsia="Times New Roman"/>
                <w:b/>
                <w:sz w:val="22"/>
                <w:szCs w:val="22"/>
              </w:rPr>
            </w:pPr>
            <w:r w:rsidRPr="0041067E">
              <w:rPr>
                <w:rFonts w:eastAsia="Times New Roman"/>
                <w:b/>
                <w:sz w:val="22"/>
                <w:szCs w:val="22"/>
              </w:rPr>
              <w:lastRenderedPageBreak/>
              <w:t>% Senescence</w:t>
            </w:r>
          </w:p>
        </w:tc>
        <w:tc>
          <w:tcPr>
            <w:tcW w:w="1594" w:type="dxa"/>
            <w:tcBorders>
              <w:top w:val="single" w:sz="24" w:space="0" w:color="auto"/>
              <w:left w:val="single" w:sz="24" w:space="0" w:color="auto"/>
            </w:tcBorders>
            <w:vAlign w:val="center"/>
          </w:tcPr>
          <w:p w14:paraId="3C8788AE" w14:textId="2F95B061" w:rsidR="00A36348" w:rsidRDefault="008774B2" w:rsidP="0041067E">
            <w:pPr>
              <w:jc w:val="center"/>
              <w:rPr>
                <w:rFonts w:eastAsia="Times New Roman"/>
                <w:sz w:val="22"/>
                <w:szCs w:val="22"/>
              </w:rPr>
            </w:pPr>
            <w:r>
              <w:rPr>
                <w:rFonts w:eastAsia="Times New Roman"/>
                <w:sz w:val="22"/>
                <w:szCs w:val="22"/>
              </w:rPr>
              <w:t>0</w:t>
            </w:r>
          </w:p>
        </w:tc>
        <w:tc>
          <w:tcPr>
            <w:tcW w:w="1497" w:type="dxa"/>
            <w:tcBorders>
              <w:top w:val="single" w:sz="24" w:space="0" w:color="auto"/>
            </w:tcBorders>
            <w:vAlign w:val="center"/>
          </w:tcPr>
          <w:p w14:paraId="369351FB" w14:textId="1C9C53FB" w:rsidR="00A36348" w:rsidRDefault="008774B2" w:rsidP="0041067E">
            <w:pPr>
              <w:jc w:val="center"/>
              <w:rPr>
                <w:rFonts w:eastAsia="Times New Roman"/>
                <w:sz w:val="22"/>
                <w:szCs w:val="22"/>
              </w:rPr>
            </w:pPr>
            <w:r>
              <w:rPr>
                <w:rFonts w:eastAsia="Times New Roman"/>
                <w:sz w:val="22"/>
                <w:szCs w:val="22"/>
              </w:rPr>
              <w:t>0</w:t>
            </w:r>
          </w:p>
        </w:tc>
        <w:tc>
          <w:tcPr>
            <w:tcW w:w="1494" w:type="dxa"/>
            <w:tcBorders>
              <w:top w:val="single" w:sz="24" w:space="0" w:color="auto"/>
            </w:tcBorders>
            <w:vAlign w:val="center"/>
          </w:tcPr>
          <w:p w14:paraId="4CBCCAB2" w14:textId="344E7663" w:rsidR="00A36348" w:rsidRDefault="008774B2" w:rsidP="0041067E">
            <w:pPr>
              <w:jc w:val="center"/>
              <w:rPr>
                <w:rFonts w:eastAsia="Times New Roman"/>
                <w:sz w:val="22"/>
                <w:szCs w:val="22"/>
              </w:rPr>
            </w:pPr>
            <w:r>
              <w:rPr>
                <w:rFonts w:eastAsia="Times New Roman"/>
                <w:sz w:val="22"/>
                <w:szCs w:val="22"/>
              </w:rPr>
              <w:t>0</w:t>
            </w:r>
          </w:p>
        </w:tc>
        <w:tc>
          <w:tcPr>
            <w:tcW w:w="1494" w:type="dxa"/>
            <w:tcBorders>
              <w:top w:val="single" w:sz="24" w:space="0" w:color="auto"/>
              <w:right w:val="single" w:sz="24" w:space="0" w:color="auto"/>
            </w:tcBorders>
            <w:vAlign w:val="center"/>
          </w:tcPr>
          <w:p w14:paraId="01B8F791" w14:textId="41208244" w:rsidR="00A36348" w:rsidRDefault="008774B2" w:rsidP="0041067E">
            <w:pPr>
              <w:jc w:val="center"/>
              <w:rPr>
                <w:rFonts w:eastAsia="Times New Roman"/>
                <w:sz w:val="22"/>
                <w:szCs w:val="22"/>
              </w:rPr>
            </w:pPr>
            <w:r>
              <w:rPr>
                <w:rFonts w:eastAsia="Times New Roman"/>
                <w:sz w:val="22"/>
                <w:szCs w:val="22"/>
              </w:rPr>
              <w:t>0</w:t>
            </w:r>
          </w:p>
        </w:tc>
      </w:tr>
      <w:tr w:rsidR="008774B2" w14:paraId="6EED7F31" w14:textId="77777777" w:rsidTr="008774B2">
        <w:tc>
          <w:tcPr>
            <w:tcW w:w="2881" w:type="dxa"/>
            <w:gridSpan w:val="2"/>
            <w:tcBorders>
              <w:left w:val="single" w:sz="24" w:space="0" w:color="auto"/>
              <w:bottom w:val="single" w:sz="24" w:space="0" w:color="auto"/>
              <w:right w:val="single" w:sz="24" w:space="0" w:color="auto"/>
            </w:tcBorders>
            <w:vAlign w:val="center"/>
          </w:tcPr>
          <w:p w14:paraId="19AC9DE2" w14:textId="06BC6AA3" w:rsidR="00A36348" w:rsidRPr="0041067E" w:rsidRDefault="00A36348" w:rsidP="0041067E">
            <w:pPr>
              <w:jc w:val="center"/>
              <w:rPr>
                <w:rFonts w:eastAsia="Times New Roman"/>
                <w:b/>
                <w:sz w:val="22"/>
                <w:szCs w:val="22"/>
              </w:rPr>
            </w:pPr>
            <w:r w:rsidRPr="0041067E">
              <w:rPr>
                <w:rFonts w:eastAsia="Times New Roman"/>
                <w:b/>
                <w:sz w:val="22"/>
                <w:szCs w:val="22"/>
              </w:rPr>
              <w:t>Time to Heal</w:t>
            </w:r>
            <w:r w:rsidR="0041067E" w:rsidRPr="0041067E">
              <w:rPr>
                <w:rFonts w:eastAsia="Times New Roman"/>
                <w:b/>
                <w:sz w:val="22"/>
                <w:szCs w:val="22"/>
              </w:rPr>
              <w:t xml:space="preserve"> (Hrs)</w:t>
            </w:r>
          </w:p>
        </w:tc>
        <w:tc>
          <w:tcPr>
            <w:tcW w:w="1594" w:type="dxa"/>
            <w:tcBorders>
              <w:left w:val="single" w:sz="24" w:space="0" w:color="auto"/>
              <w:bottom w:val="single" w:sz="24" w:space="0" w:color="auto"/>
            </w:tcBorders>
            <w:vAlign w:val="center"/>
          </w:tcPr>
          <w:p w14:paraId="0E31987C" w14:textId="77777777" w:rsidR="00A36348" w:rsidRDefault="00A36348" w:rsidP="0041067E">
            <w:pPr>
              <w:jc w:val="center"/>
              <w:rPr>
                <w:rFonts w:eastAsia="Times New Roman"/>
                <w:sz w:val="22"/>
                <w:szCs w:val="22"/>
              </w:rPr>
            </w:pPr>
          </w:p>
        </w:tc>
        <w:tc>
          <w:tcPr>
            <w:tcW w:w="1497" w:type="dxa"/>
            <w:tcBorders>
              <w:bottom w:val="single" w:sz="24" w:space="0" w:color="auto"/>
            </w:tcBorders>
            <w:vAlign w:val="center"/>
          </w:tcPr>
          <w:p w14:paraId="1FB37510" w14:textId="77777777" w:rsidR="00A36348" w:rsidRDefault="00A36348" w:rsidP="0041067E">
            <w:pPr>
              <w:jc w:val="center"/>
              <w:rPr>
                <w:rFonts w:eastAsia="Times New Roman"/>
                <w:sz w:val="22"/>
                <w:szCs w:val="22"/>
              </w:rPr>
            </w:pPr>
          </w:p>
        </w:tc>
        <w:tc>
          <w:tcPr>
            <w:tcW w:w="1494" w:type="dxa"/>
            <w:tcBorders>
              <w:bottom w:val="single" w:sz="24" w:space="0" w:color="auto"/>
            </w:tcBorders>
            <w:vAlign w:val="center"/>
          </w:tcPr>
          <w:p w14:paraId="429E9A23" w14:textId="77777777" w:rsidR="00A36348" w:rsidRDefault="00A36348" w:rsidP="0041067E">
            <w:pPr>
              <w:jc w:val="center"/>
              <w:rPr>
                <w:rFonts w:eastAsia="Times New Roman"/>
                <w:sz w:val="22"/>
                <w:szCs w:val="22"/>
              </w:rPr>
            </w:pPr>
          </w:p>
        </w:tc>
        <w:tc>
          <w:tcPr>
            <w:tcW w:w="1494" w:type="dxa"/>
            <w:tcBorders>
              <w:bottom w:val="single" w:sz="24" w:space="0" w:color="auto"/>
              <w:right w:val="single" w:sz="24" w:space="0" w:color="auto"/>
            </w:tcBorders>
            <w:vAlign w:val="center"/>
          </w:tcPr>
          <w:p w14:paraId="598C1AD0" w14:textId="77777777" w:rsidR="00A36348" w:rsidRDefault="00A36348" w:rsidP="0041067E">
            <w:pPr>
              <w:jc w:val="center"/>
              <w:rPr>
                <w:rFonts w:eastAsia="Times New Roman"/>
                <w:sz w:val="22"/>
                <w:szCs w:val="22"/>
              </w:rPr>
            </w:pPr>
          </w:p>
        </w:tc>
      </w:tr>
      <w:tr w:rsidR="008774B2" w14:paraId="7CEE87AB" w14:textId="77777777" w:rsidTr="008774B2">
        <w:tc>
          <w:tcPr>
            <w:tcW w:w="1491" w:type="dxa"/>
            <w:vMerge w:val="restart"/>
            <w:tcBorders>
              <w:top w:val="single" w:sz="24" w:space="0" w:color="auto"/>
              <w:left w:val="single" w:sz="24" w:space="0" w:color="auto"/>
            </w:tcBorders>
            <w:vAlign w:val="center"/>
          </w:tcPr>
          <w:p w14:paraId="28356EA4" w14:textId="299D3A1D" w:rsidR="00A36348" w:rsidRPr="0041067E" w:rsidRDefault="00A36348" w:rsidP="0041067E">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24E25C87" w14:textId="0A1FBE7A" w:rsidR="00A36348" w:rsidRPr="0041067E" w:rsidRDefault="00A36348" w:rsidP="0041067E">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1B045D72" w14:textId="77777777" w:rsidR="00A36348" w:rsidRDefault="00A36348" w:rsidP="0041067E">
            <w:pPr>
              <w:jc w:val="center"/>
              <w:rPr>
                <w:rFonts w:eastAsia="Times New Roman"/>
                <w:sz w:val="22"/>
                <w:szCs w:val="22"/>
              </w:rPr>
            </w:pPr>
          </w:p>
        </w:tc>
        <w:tc>
          <w:tcPr>
            <w:tcW w:w="1497" w:type="dxa"/>
            <w:tcBorders>
              <w:top w:val="single" w:sz="24" w:space="0" w:color="auto"/>
            </w:tcBorders>
            <w:vAlign w:val="center"/>
          </w:tcPr>
          <w:p w14:paraId="11818CF3" w14:textId="77777777" w:rsidR="00A36348" w:rsidRDefault="00A36348" w:rsidP="0041067E">
            <w:pPr>
              <w:jc w:val="center"/>
              <w:rPr>
                <w:rFonts w:eastAsia="Times New Roman"/>
                <w:sz w:val="22"/>
                <w:szCs w:val="22"/>
              </w:rPr>
            </w:pPr>
          </w:p>
        </w:tc>
        <w:tc>
          <w:tcPr>
            <w:tcW w:w="1494" w:type="dxa"/>
            <w:tcBorders>
              <w:top w:val="single" w:sz="24" w:space="0" w:color="auto"/>
            </w:tcBorders>
            <w:vAlign w:val="center"/>
          </w:tcPr>
          <w:p w14:paraId="3208F209" w14:textId="77777777" w:rsidR="00A36348" w:rsidRDefault="00A36348" w:rsidP="0041067E">
            <w:pPr>
              <w:jc w:val="center"/>
              <w:rPr>
                <w:rFonts w:eastAsia="Times New Roman"/>
                <w:sz w:val="22"/>
                <w:szCs w:val="22"/>
              </w:rPr>
            </w:pPr>
          </w:p>
        </w:tc>
        <w:tc>
          <w:tcPr>
            <w:tcW w:w="1494" w:type="dxa"/>
            <w:tcBorders>
              <w:top w:val="single" w:sz="24" w:space="0" w:color="auto"/>
              <w:right w:val="single" w:sz="24" w:space="0" w:color="auto"/>
            </w:tcBorders>
            <w:vAlign w:val="center"/>
          </w:tcPr>
          <w:p w14:paraId="1C3A201C" w14:textId="77777777" w:rsidR="00A36348" w:rsidRDefault="00A36348" w:rsidP="0041067E">
            <w:pPr>
              <w:jc w:val="center"/>
              <w:rPr>
                <w:rFonts w:eastAsia="Times New Roman"/>
                <w:sz w:val="22"/>
                <w:szCs w:val="22"/>
              </w:rPr>
            </w:pPr>
          </w:p>
        </w:tc>
      </w:tr>
      <w:tr w:rsidR="008774B2" w14:paraId="50CCDDDA" w14:textId="77777777" w:rsidTr="008774B2">
        <w:tc>
          <w:tcPr>
            <w:tcW w:w="1491" w:type="dxa"/>
            <w:vMerge/>
            <w:tcBorders>
              <w:left w:val="single" w:sz="24" w:space="0" w:color="auto"/>
            </w:tcBorders>
            <w:vAlign w:val="center"/>
          </w:tcPr>
          <w:p w14:paraId="65D79F7C"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1C0E3556" w14:textId="7EDAFC19" w:rsidR="00A36348" w:rsidRPr="0041067E" w:rsidRDefault="00A36348" w:rsidP="0041067E">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6820DD30" w14:textId="77777777" w:rsidR="00A36348" w:rsidRDefault="00A36348" w:rsidP="0041067E">
            <w:pPr>
              <w:jc w:val="center"/>
              <w:rPr>
                <w:rFonts w:eastAsia="Times New Roman"/>
                <w:sz w:val="22"/>
                <w:szCs w:val="22"/>
              </w:rPr>
            </w:pPr>
          </w:p>
        </w:tc>
        <w:tc>
          <w:tcPr>
            <w:tcW w:w="1497" w:type="dxa"/>
            <w:vAlign w:val="center"/>
          </w:tcPr>
          <w:p w14:paraId="4FD25613" w14:textId="77777777" w:rsidR="00A36348" w:rsidRDefault="00A36348" w:rsidP="0041067E">
            <w:pPr>
              <w:jc w:val="center"/>
              <w:rPr>
                <w:rFonts w:eastAsia="Times New Roman"/>
                <w:sz w:val="22"/>
                <w:szCs w:val="22"/>
              </w:rPr>
            </w:pPr>
          </w:p>
        </w:tc>
        <w:tc>
          <w:tcPr>
            <w:tcW w:w="1494" w:type="dxa"/>
            <w:vAlign w:val="center"/>
          </w:tcPr>
          <w:p w14:paraId="533CF65C"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64C410FE" w14:textId="77777777" w:rsidR="00A36348" w:rsidRDefault="00A36348" w:rsidP="0041067E">
            <w:pPr>
              <w:jc w:val="center"/>
              <w:rPr>
                <w:rFonts w:eastAsia="Times New Roman"/>
                <w:sz w:val="22"/>
                <w:szCs w:val="22"/>
              </w:rPr>
            </w:pPr>
          </w:p>
        </w:tc>
      </w:tr>
      <w:tr w:rsidR="008774B2" w14:paraId="37DF991B" w14:textId="77777777" w:rsidTr="008774B2">
        <w:tc>
          <w:tcPr>
            <w:tcW w:w="1491" w:type="dxa"/>
            <w:vMerge/>
            <w:tcBorders>
              <w:left w:val="single" w:sz="24" w:space="0" w:color="auto"/>
            </w:tcBorders>
            <w:vAlign w:val="center"/>
          </w:tcPr>
          <w:p w14:paraId="5E67DE84"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51D0647D" w14:textId="32064A9C" w:rsidR="00A36348" w:rsidRPr="0041067E" w:rsidRDefault="00A36348" w:rsidP="0041067E">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42ABF6E3" w14:textId="77777777" w:rsidR="00A36348" w:rsidRDefault="00A36348" w:rsidP="0041067E">
            <w:pPr>
              <w:jc w:val="center"/>
              <w:rPr>
                <w:rFonts w:eastAsia="Times New Roman"/>
                <w:sz w:val="22"/>
                <w:szCs w:val="22"/>
              </w:rPr>
            </w:pPr>
          </w:p>
        </w:tc>
        <w:tc>
          <w:tcPr>
            <w:tcW w:w="1497" w:type="dxa"/>
            <w:vAlign w:val="center"/>
          </w:tcPr>
          <w:p w14:paraId="5A2B3662" w14:textId="77777777" w:rsidR="00A36348" w:rsidRDefault="00A36348" w:rsidP="0041067E">
            <w:pPr>
              <w:jc w:val="center"/>
              <w:rPr>
                <w:rFonts w:eastAsia="Times New Roman"/>
                <w:sz w:val="22"/>
                <w:szCs w:val="22"/>
              </w:rPr>
            </w:pPr>
          </w:p>
        </w:tc>
        <w:tc>
          <w:tcPr>
            <w:tcW w:w="1494" w:type="dxa"/>
            <w:vAlign w:val="center"/>
          </w:tcPr>
          <w:p w14:paraId="46D23839"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09C3CEC2" w14:textId="77777777" w:rsidR="00A36348" w:rsidRDefault="00A36348" w:rsidP="0041067E">
            <w:pPr>
              <w:jc w:val="center"/>
              <w:rPr>
                <w:rFonts w:eastAsia="Times New Roman"/>
                <w:sz w:val="22"/>
                <w:szCs w:val="22"/>
              </w:rPr>
            </w:pPr>
          </w:p>
        </w:tc>
      </w:tr>
      <w:tr w:rsidR="008774B2" w14:paraId="5A149958" w14:textId="77777777" w:rsidTr="008774B2">
        <w:tc>
          <w:tcPr>
            <w:tcW w:w="1491" w:type="dxa"/>
            <w:vMerge/>
            <w:tcBorders>
              <w:left w:val="single" w:sz="24" w:space="0" w:color="auto"/>
            </w:tcBorders>
            <w:vAlign w:val="center"/>
          </w:tcPr>
          <w:p w14:paraId="1801763B"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0B216B9C" w14:textId="36692282" w:rsidR="00A36348" w:rsidRPr="0041067E" w:rsidRDefault="00A36348" w:rsidP="0041067E">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1C29FFAA" w14:textId="77777777" w:rsidR="00A36348" w:rsidRDefault="00A36348" w:rsidP="0041067E">
            <w:pPr>
              <w:jc w:val="center"/>
              <w:rPr>
                <w:rFonts w:eastAsia="Times New Roman"/>
                <w:sz w:val="22"/>
                <w:szCs w:val="22"/>
              </w:rPr>
            </w:pPr>
          </w:p>
        </w:tc>
        <w:tc>
          <w:tcPr>
            <w:tcW w:w="1497" w:type="dxa"/>
            <w:vAlign w:val="center"/>
          </w:tcPr>
          <w:p w14:paraId="1241D4E2" w14:textId="77777777" w:rsidR="00A36348" w:rsidRDefault="00A36348" w:rsidP="0041067E">
            <w:pPr>
              <w:jc w:val="center"/>
              <w:rPr>
                <w:rFonts w:eastAsia="Times New Roman"/>
                <w:sz w:val="22"/>
                <w:szCs w:val="22"/>
              </w:rPr>
            </w:pPr>
          </w:p>
        </w:tc>
        <w:tc>
          <w:tcPr>
            <w:tcW w:w="1494" w:type="dxa"/>
            <w:vAlign w:val="center"/>
          </w:tcPr>
          <w:p w14:paraId="02909774"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000EFD35" w14:textId="77777777" w:rsidR="00A36348" w:rsidRDefault="00A36348" w:rsidP="0041067E">
            <w:pPr>
              <w:jc w:val="center"/>
              <w:rPr>
                <w:rFonts w:eastAsia="Times New Roman"/>
                <w:sz w:val="22"/>
                <w:szCs w:val="22"/>
              </w:rPr>
            </w:pPr>
          </w:p>
        </w:tc>
      </w:tr>
      <w:tr w:rsidR="008774B2" w14:paraId="29B62E55" w14:textId="77777777" w:rsidTr="008774B2">
        <w:tc>
          <w:tcPr>
            <w:tcW w:w="1491" w:type="dxa"/>
            <w:vMerge/>
            <w:tcBorders>
              <w:left w:val="single" w:sz="24" w:space="0" w:color="auto"/>
            </w:tcBorders>
            <w:vAlign w:val="center"/>
          </w:tcPr>
          <w:p w14:paraId="634BB38E"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6A3441C0" w14:textId="65ADF7F7" w:rsidR="00A36348" w:rsidRPr="0041067E" w:rsidRDefault="00A36348" w:rsidP="0041067E">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71CB438E" w14:textId="77777777" w:rsidR="00A36348" w:rsidRDefault="00A36348" w:rsidP="0041067E">
            <w:pPr>
              <w:jc w:val="center"/>
              <w:rPr>
                <w:rFonts w:eastAsia="Times New Roman"/>
                <w:sz w:val="22"/>
                <w:szCs w:val="22"/>
              </w:rPr>
            </w:pPr>
          </w:p>
        </w:tc>
        <w:tc>
          <w:tcPr>
            <w:tcW w:w="1497" w:type="dxa"/>
            <w:vAlign w:val="center"/>
          </w:tcPr>
          <w:p w14:paraId="1DEB9281" w14:textId="77777777" w:rsidR="00A36348" w:rsidRDefault="00A36348" w:rsidP="0041067E">
            <w:pPr>
              <w:jc w:val="center"/>
              <w:rPr>
                <w:rFonts w:eastAsia="Times New Roman"/>
                <w:sz w:val="22"/>
                <w:szCs w:val="22"/>
              </w:rPr>
            </w:pPr>
          </w:p>
        </w:tc>
        <w:tc>
          <w:tcPr>
            <w:tcW w:w="1494" w:type="dxa"/>
            <w:vAlign w:val="center"/>
          </w:tcPr>
          <w:p w14:paraId="71601256"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0DAC6548" w14:textId="77777777" w:rsidR="00A36348" w:rsidRDefault="00A36348" w:rsidP="0041067E">
            <w:pPr>
              <w:jc w:val="center"/>
              <w:rPr>
                <w:rFonts w:eastAsia="Times New Roman"/>
                <w:sz w:val="22"/>
                <w:szCs w:val="22"/>
              </w:rPr>
            </w:pPr>
          </w:p>
        </w:tc>
      </w:tr>
      <w:tr w:rsidR="008774B2" w14:paraId="3F054515" w14:textId="77777777" w:rsidTr="008774B2">
        <w:tc>
          <w:tcPr>
            <w:tcW w:w="1491" w:type="dxa"/>
            <w:vMerge/>
            <w:tcBorders>
              <w:left w:val="single" w:sz="24" w:space="0" w:color="auto"/>
            </w:tcBorders>
            <w:vAlign w:val="center"/>
          </w:tcPr>
          <w:p w14:paraId="00D70557"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53F48B15" w14:textId="680F8D1C" w:rsidR="00A36348" w:rsidRPr="0041067E" w:rsidRDefault="00A36348" w:rsidP="0041067E">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67889279" w14:textId="77777777" w:rsidR="00A36348" w:rsidRDefault="00A36348" w:rsidP="0041067E">
            <w:pPr>
              <w:jc w:val="center"/>
              <w:rPr>
                <w:rFonts w:eastAsia="Times New Roman"/>
                <w:sz w:val="22"/>
                <w:szCs w:val="22"/>
              </w:rPr>
            </w:pPr>
          </w:p>
        </w:tc>
        <w:tc>
          <w:tcPr>
            <w:tcW w:w="1497" w:type="dxa"/>
            <w:vAlign w:val="center"/>
          </w:tcPr>
          <w:p w14:paraId="7D681C32" w14:textId="77777777" w:rsidR="00A36348" w:rsidRDefault="00A36348" w:rsidP="0041067E">
            <w:pPr>
              <w:jc w:val="center"/>
              <w:rPr>
                <w:rFonts w:eastAsia="Times New Roman"/>
                <w:sz w:val="22"/>
                <w:szCs w:val="22"/>
              </w:rPr>
            </w:pPr>
          </w:p>
        </w:tc>
        <w:tc>
          <w:tcPr>
            <w:tcW w:w="1494" w:type="dxa"/>
            <w:vAlign w:val="center"/>
          </w:tcPr>
          <w:p w14:paraId="1E0EAE1D"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343A636E" w14:textId="77777777" w:rsidR="00A36348" w:rsidRDefault="00A36348" w:rsidP="0041067E">
            <w:pPr>
              <w:jc w:val="center"/>
              <w:rPr>
                <w:rFonts w:eastAsia="Times New Roman"/>
                <w:sz w:val="22"/>
                <w:szCs w:val="22"/>
              </w:rPr>
            </w:pPr>
          </w:p>
        </w:tc>
      </w:tr>
      <w:tr w:rsidR="008774B2" w14:paraId="619FF177" w14:textId="77777777" w:rsidTr="008774B2">
        <w:tc>
          <w:tcPr>
            <w:tcW w:w="1491" w:type="dxa"/>
            <w:vMerge/>
            <w:tcBorders>
              <w:left w:val="single" w:sz="24" w:space="0" w:color="auto"/>
            </w:tcBorders>
            <w:vAlign w:val="center"/>
          </w:tcPr>
          <w:p w14:paraId="1BBEABB2"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7CCD8BE0" w14:textId="37A5568C" w:rsidR="00A36348" w:rsidRPr="0041067E" w:rsidRDefault="00A36348" w:rsidP="0041067E">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747C03C3" w14:textId="77777777" w:rsidR="00A36348" w:rsidRDefault="00A36348" w:rsidP="0041067E">
            <w:pPr>
              <w:jc w:val="center"/>
              <w:rPr>
                <w:rFonts w:eastAsia="Times New Roman"/>
                <w:sz w:val="22"/>
                <w:szCs w:val="22"/>
              </w:rPr>
            </w:pPr>
          </w:p>
        </w:tc>
        <w:tc>
          <w:tcPr>
            <w:tcW w:w="1497" w:type="dxa"/>
            <w:vAlign w:val="center"/>
          </w:tcPr>
          <w:p w14:paraId="54A9458D" w14:textId="77777777" w:rsidR="00A36348" w:rsidRDefault="00A36348" w:rsidP="0041067E">
            <w:pPr>
              <w:jc w:val="center"/>
              <w:rPr>
                <w:rFonts w:eastAsia="Times New Roman"/>
                <w:sz w:val="22"/>
                <w:szCs w:val="22"/>
              </w:rPr>
            </w:pPr>
          </w:p>
        </w:tc>
        <w:tc>
          <w:tcPr>
            <w:tcW w:w="1494" w:type="dxa"/>
            <w:vAlign w:val="center"/>
          </w:tcPr>
          <w:p w14:paraId="7CDE19D8"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6F927BB0" w14:textId="77777777" w:rsidR="00A36348" w:rsidRDefault="00A36348" w:rsidP="0041067E">
            <w:pPr>
              <w:jc w:val="center"/>
              <w:rPr>
                <w:rFonts w:eastAsia="Times New Roman"/>
                <w:sz w:val="22"/>
                <w:szCs w:val="22"/>
              </w:rPr>
            </w:pPr>
          </w:p>
        </w:tc>
      </w:tr>
      <w:tr w:rsidR="008774B2" w14:paraId="28259BE2" w14:textId="77777777" w:rsidTr="008774B2">
        <w:tc>
          <w:tcPr>
            <w:tcW w:w="1491" w:type="dxa"/>
            <w:vMerge/>
            <w:tcBorders>
              <w:left w:val="single" w:sz="24" w:space="0" w:color="auto"/>
            </w:tcBorders>
            <w:vAlign w:val="center"/>
          </w:tcPr>
          <w:p w14:paraId="684AADFC"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14019170" w14:textId="5CF5F77F" w:rsidR="00A36348" w:rsidRPr="0041067E" w:rsidRDefault="00A36348" w:rsidP="0041067E">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1B3536F4" w14:textId="77777777" w:rsidR="00A36348" w:rsidRDefault="00A36348" w:rsidP="0041067E">
            <w:pPr>
              <w:jc w:val="center"/>
              <w:rPr>
                <w:rFonts w:eastAsia="Times New Roman"/>
                <w:sz w:val="22"/>
                <w:szCs w:val="22"/>
              </w:rPr>
            </w:pPr>
          </w:p>
        </w:tc>
        <w:tc>
          <w:tcPr>
            <w:tcW w:w="1497" w:type="dxa"/>
            <w:vAlign w:val="center"/>
          </w:tcPr>
          <w:p w14:paraId="6389EA22" w14:textId="77777777" w:rsidR="00A36348" w:rsidRDefault="00A36348" w:rsidP="0041067E">
            <w:pPr>
              <w:jc w:val="center"/>
              <w:rPr>
                <w:rFonts w:eastAsia="Times New Roman"/>
                <w:sz w:val="22"/>
                <w:szCs w:val="22"/>
              </w:rPr>
            </w:pPr>
          </w:p>
        </w:tc>
        <w:tc>
          <w:tcPr>
            <w:tcW w:w="1494" w:type="dxa"/>
            <w:vAlign w:val="center"/>
          </w:tcPr>
          <w:p w14:paraId="3CE7FCBC"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2AD77EBB" w14:textId="77777777" w:rsidR="00A36348" w:rsidRDefault="00A36348" w:rsidP="0041067E">
            <w:pPr>
              <w:jc w:val="center"/>
              <w:rPr>
                <w:rFonts w:eastAsia="Times New Roman"/>
                <w:sz w:val="22"/>
                <w:szCs w:val="22"/>
              </w:rPr>
            </w:pPr>
          </w:p>
        </w:tc>
      </w:tr>
      <w:tr w:rsidR="008774B2" w14:paraId="142EF23B" w14:textId="77777777" w:rsidTr="008774B2">
        <w:tc>
          <w:tcPr>
            <w:tcW w:w="1491" w:type="dxa"/>
            <w:vMerge/>
            <w:tcBorders>
              <w:left w:val="single" w:sz="24" w:space="0" w:color="auto"/>
              <w:bottom w:val="single" w:sz="24" w:space="0" w:color="auto"/>
            </w:tcBorders>
            <w:vAlign w:val="center"/>
          </w:tcPr>
          <w:p w14:paraId="786D7FF6" w14:textId="77777777" w:rsidR="00A36348" w:rsidRPr="0041067E" w:rsidRDefault="00A36348" w:rsidP="0041067E">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1BD2E659" w14:textId="427DEACC" w:rsidR="00A36348" w:rsidRPr="0041067E" w:rsidRDefault="00A36348" w:rsidP="0041067E">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04DBA00E" w14:textId="77777777" w:rsidR="00A36348" w:rsidRDefault="00A36348" w:rsidP="0041067E">
            <w:pPr>
              <w:jc w:val="center"/>
              <w:rPr>
                <w:rFonts w:eastAsia="Times New Roman"/>
                <w:sz w:val="22"/>
                <w:szCs w:val="22"/>
              </w:rPr>
            </w:pPr>
          </w:p>
        </w:tc>
        <w:tc>
          <w:tcPr>
            <w:tcW w:w="1497" w:type="dxa"/>
            <w:tcBorders>
              <w:bottom w:val="single" w:sz="24" w:space="0" w:color="auto"/>
            </w:tcBorders>
            <w:vAlign w:val="center"/>
          </w:tcPr>
          <w:p w14:paraId="7897E3A4" w14:textId="77777777" w:rsidR="00A36348" w:rsidRDefault="00A36348" w:rsidP="0041067E">
            <w:pPr>
              <w:jc w:val="center"/>
              <w:rPr>
                <w:rFonts w:eastAsia="Times New Roman"/>
                <w:sz w:val="22"/>
                <w:szCs w:val="22"/>
              </w:rPr>
            </w:pPr>
          </w:p>
        </w:tc>
        <w:tc>
          <w:tcPr>
            <w:tcW w:w="1494" w:type="dxa"/>
            <w:tcBorders>
              <w:bottom w:val="single" w:sz="24" w:space="0" w:color="auto"/>
            </w:tcBorders>
            <w:vAlign w:val="center"/>
          </w:tcPr>
          <w:p w14:paraId="7605115F" w14:textId="77777777" w:rsidR="00A36348" w:rsidRDefault="00A36348" w:rsidP="0041067E">
            <w:pPr>
              <w:jc w:val="center"/>
              <w:rPr>
                <w:rFonts w:eastAsia="Times New Roman"/>
                <w:sz w:val="22"/>
                <w:szCs w:val="22"/>
              </w:rPr>
            </w:pPr>
          </w:p>
        </w:tc>
        <w:tc>
          <w:tcPr>
            <w:tcW w:w="1494" w:type="dxa"/>
            <w:tcBorders>
              <w:bottom w:val="single" w:sz="24" w:space="0" w:color="auto"/>
              <w:right w:val="single" w:sz="24" w:space="0" w:color="auto"/>
            </w:tcBorders>
            <w:vAlign w:val="center"/>
          </w:tcPr>
          <w:p w14:paraId="3B786106" w14:textId="77777777" w:rsidR="00A36348" w:rsidRDefault="00A36348" w:rsidP="0041067E">
            <w:pPr>
              <w:jc w:val="center"/>
              <w:rPr>
                <w:rFonts w:eastAsia="Times New Roman"/>
                <w:sz w:val="22"/>
                <w:szCs w:val="22"/>
              </w:rPr>
            </w:pPr>
          </w:p>
        </w:tc>
      </w:tr>
      <w:bookmarkEnd w:id="205"/>
      <w:bookmarkEnd w:id="206"/>
      <w:bookmarkEnd w:id="207"/>
    </w:tbl>
    <w:p w14:paraId="6B56F430" w14:textId="4A433519" w:rsidR="0044284C" w:rsidRDefault="0044284C" w:rsidP="004F45B2">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15317735"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3914E"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A6A0B45"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13F16CF"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3C5AB447"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C2E0A8"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0D6E927F" w14:textId="77777777" w:rsidTr="006C4ACA">
        <w:tc>
          <w:tcPr>
            <w:tcW w:w="2881" w:type="dxa"/>
            <w:gridSpan w:val="2"/>
            <w:tcBorders>
              <w:top w:val="single" w:sz="24" w:space="0" w:color="auto"/>
              <w:left w:val="single" w:sz="24" w:space="0" w:color="auto"/>
              <w:right w:val="single" w:sz="24" w:space="0" w:color="auto"/>
            </w:tcBorders>
            <w:vAlign w:val="center"/>
          </w:tcPr>
          <w:p w14:paraId="25B6EE91"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75EB00FF"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53922C0C"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29B0BA7A"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BEEA64B" w14:textId="77777777" w:rsidR="008774B2" w:rsidRDefault="008774B2" w:rsidP="006C4ACA">
            <w:pPr>
              <w:jc w:val="center"/>
              <w:rPr>
                <w:rFonts w:eastAsia="Times New Roman"/>
                <w:sz w:val="22"/>
                <w:szCs w:val="22"/>
              </w:rPr>
            </w:pPr>
          </w:p>
        </w:tc>
      </w:tr>
      <w:tr w:rsidR="008774B2" w14:paraId="5DB5A7B7" w14:textId="77777777" w:rsidTr="006C4ACA">
        <w:tc>
          <w:tcPr>
            <w:tcW w:w="2881" w:type="dxa"/>
            <w:gridSpan w:val="2"/>
            <w:tcBorders>
              <w:left w:val="single" w:sz="24" w:space="0" w:color="auto"/>
              <w:bottom w:val="single" w:sz="24" w:space="0" w:color="auto"/>
              <w:right w:val="single" w:sz="24" w:space="0" w:color="auto"/>
            </w:tcBorders>
            <w:vAlign w:val="center"/>
          </w:tcPr>
          <w:p w14:paraId="65F6C05E"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463EB2C2"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6E5CA9CB"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3EAD178"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1272EB32" w14:textId="77777777" w:rsidR="008774B2" w:rsidRDefault="008774B2" w:rsidP="006C4ACA">
            <w:pPr>
              <w:jc w:val="center"/>
              <w:rPr>
                <w:rFonts w:eastAsia="Times New Roman"/>
                <w:sz w:val="22"/>
                <w:szCs w:val="22"/>
              </w:rPr>
            </w:pPr>
          </w:p>
        </w:tc>
      </w:tr>
      <w:tr w:rsidR="008774B2" w14:paraId="765972EA" w14:textId="77777777" w:rsidTr="006C4ACA">
        <w:tc>
          <w:tcPr>
            <w:tcW w:w="1491" w:type="dxa"/>
            <w:vMerge w:val="restart"/>
            <w:tcBorders>
              <w:top w:val="single" w:sz="24" w:space="0" w:color="auto"/>
              <w:left w:val="single" w:sz="24" w:space="0" w:color="auto"/>
            </w:tcBorders>
            <w:vAlign w:val="center"/>
          </w:tcPr>
          <w:p w14:paraId="1CF00D6C"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03F97F7"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62B5AD41"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EC47E3D"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032BCC05"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423E97FC" w14:textId="77777777" w:rsidR="008774B2" w:rsidRDefault="008774B2" w:rsidP="006C4ACA">
            <w:pPr>
              <w:jc w:val="center"/>
              <w:rPr>
                <w:rFonts w:eastAsia="Times New Roman"/>
                <w:sz w:val="22"/>
                <w:szCs w:val="22"/>
              </w:rPr>
            </w:pPr>
          </w:p>
        </w:tc>
      </w:tr>
      <w:tr w:rsidR="008774B2" w14:paraId="6A57BA8E" w14:textId="77777777" w:rsidTr="006C4ACA">
        <w:tc>
          <w:tcPr>
            <w:tcW w:w="1491" w:type="dxa"/>
            <w:vMerge/>
            <w:tcBorders>
              <w:left w:val="single" w:sz="24" w:space="0" w:color="auto"/>
            </w:tcBorders>
            <w:vAlign w:val="center"/>
          </w:tcPr>
          <w:p w14:paraId="609A8014"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2306FE3"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37410B2B" w14:textId="77777777" w:rsidR="008774B2" w:rsidRDefault="008774B2" w:rsidP="006C4ACA">
            <w:pPr>
              <w:jc w:val="center"/>
              <w:rPr>
                <w:rFonts w:eastAsia="Times New Roman"/>
                <w:sz w:val="22"/>
                <w:szCs w:val="22"/>
              </w:rPr>
            </w:pPr>
          </w:p>
        </w:tc>
        <w:tc>
          <w:tcPr>
            <w:tcW w:w="1497" w:type="dxa"/>
            <w:vAlign w:val="center"/>
          </w:tcPr>
          <w:p w14:paraId="555630D5" w14:textId="77777777" w:rsidR="008774B2" w:rsidRDefault="008774B2" w:rsidP="006C4ACA">
            <w:pPr>
              <w:jc w:val="center"/>
              <w:rPr>
                <w:rFonts w:eastAsia="Times New Roman"/>
                <w:sz w:val="22"/>
                <w:szCs w:val="22"/>
              </w:rPr>
            </w:pPr>
          </w:p>
        </w:tc>
        <w:tc>
          <w:tcPr>
            <w:tcW w:w="1494" w:type="dxa"/>
            <w:vAlign w:val="center"/>
          </w:tcPr>
          <w:p w14:paraId="669C4EC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586AAEB" w14:textId="77777777" w:rsidR="008774B2" w:rsidRDefault="008774B2" w:rsidP="006C4ACA">
            <w:pPr>
              <w:jc w:val="center"/>
              <w:rPr>
                <w:rFonts w:eastAsia="Times New Roman"/>
                <w:sz w:val="22"/>
                <w:szCs w:val="22"/>
              </w:rPr>
            </w:pPr>
          </w:p>
        </w:tc>
      </w:tr>
      <w:tr w:rsidR="008774B2" w14:paraId="772CEF22" w14:textId="77777777" w:rsidTr="006C4ACA">
        <w:tc>
          <w:tcPr>
            <w:tcW w:w="1491" w:type="dxa"/>
            <w:vMerge/>
            <w:tcBorders>
              <w:left w:val="single" w:sz="24" w:space="0" w:color="auto"/>
            </w:tcBorders>
            <w:vAlign w:val="center"/>
          </w:tcPr>
          <w:p w14:paraId="429CDAD6"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16842A3F"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675578F1" w14:textId="77777777" w:rsidR="008774B2" w:rsidRDefault="008774B2" w:rsidP="006C4ACA">
            <w:pPr>
              <w:jc w:val="center"/>
              <w:rPr>
                <w:rFonts w:eastAsia="Times New Roman"/>
                <w:sz w:val="22"/>
                <w:szCs w:val="22"/>
              </w:rPr>
            </w:pPr>
          </w:p>
        </w:tc>
        <w:tc>
          <w:tcPr>
            <w:tcW w:w="1497" w:type="dxa"/>
            <w:vAlign w:val="center"/>
          </w:tcPr>
          <w:p w14:paraId="550DAF62" w14:textId="77777777" w:rsidR="008774B2" w:rsidRDefault="008774B2" w:rsidP="006C4ACA">
            <w:pPr>
              <w:jc w:val="center"/>
              <w:rPr>
                <w:rFonts w:eastAsia="Times New Roman"/>
                <w:sz w:val="22"/>
                <w:szCs w:val="22"/>
              </w:rPr>
            </w:pPr>
          </w:p>
        </w:tc>
        <w:tc>
          <w:tcPr>
            <w:tcW w:w="1494" w:type="dxa"/>
            <w:vAlign w:val="center"/>
          </w:tcPr>
          <w:p w14:paraId="090E29C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F6595B3" w14:textId="77777777" w:rsidR="008774B2" w:rsidRDefault="008774B2" w:rsidP="006C4ACA">
            <w:pPr>
              <w:jc w:val="center"/>
              <w:rPr>
                <w:rFonts w:eastAsia="Times New Roman"/>
                <w:sz w:val="22"/>
                <w:szCs w:val="22"/>
              </w:rPr>
            </w:pPr>
          </w:p>
        </w:tc>
      </w:tr>
      <w:tr w:rsidR="008774B2" w14:paraId="63CF7F9C" w14:textId="77777777" w:rsidTr="006C4ACA">
        <w:tc>
          <w:tcPr>
            <w:tcW w:w="1491" w:type="dxa"/>
            <w:vMerge/>
            <w:tcBorders>
              <w:left w:val="single" w:sz="24" w:space="0" w:color="auto"/>
            </w:tcBorders>
            <w:vAlign w:val="center"/>
          </w:tcPr>
          <w:p w14:paraId="11DED5FA"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CC39D94"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678114B9" w14:textId="77777777" w:rsidR="008774B2" w:rsidRDefault="008774B2" w:rsidP="006C4ACA">
            <w:pPr>
              <w:jc w:val="center"/>
              <w:rPr>
                <w:rFonts w:eastAsia="Times New Roman"/>
                <w:sz w:val="22"/>
                <w:szCs w:val="22"/>
              </w:rPr>
            </w:pPr>
          </w:p>
        </w:tc>
        <w:tc>
          <w:tcPr>
            <w:tcW w:w="1497" w:type="dxa"/>
            <w:vAlign w:val="center"/>
          </w:tcPr>
          <w:p w14:paraId="5E04F4DE" w14:textId="77777777" w:rsidR="008774B2" w:rsidRDefault="008774B2" w:rsidP="006C4ACA">
            <w:pPr>
              <w:jc w:val="center"/>
              <w:rPr>
                <w:rFonts w:eastAsia="Times New Roman"/>
                <w:sz w:val="22"/>
                <w:szCs w:val="22"/>
              </w:rPr>
            </w:pPr>
          </w:p>
        </w:tc>
        <w:tc>
          <w:tcPr>
            <w:tcW w:w="1494" w:type="dxa"/>
            <w:vAlign w:val="center"/>
          </w:tcPr>
          <w:p w14:paraId="7F32C58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9D1E1C7" w14:textId="77777777" w:rsidR="008774B2" w:rsidRDefault="008774B2" w:rsidP="006C4ACA">
            <w:pPr>
              <w:jc w:val="center"/>
              <w:rPr>
                <w:rFonts w:eastAsia="Times New Roman"/>
                <w:sz w:val="22"/>
                <w:szCs w:val="22"/>
              </w:rPr>
            </w:pPr>
          </w:p>
        </w:tc>
      </w:tr>
      <w:tr w:rsidR="008774B2" w14:paraId="730A5A04" w14:textId="77777777" w:rsidTr="006C4ACA">
        <w:tc>
          <w:tcPr>
            <w:tcW w:w="1491" w:type="dxa"/>
            <w:vMerge/>
            <w:tcBorders>
              <w:left w:val="single" w:sz="24" w:space="0" w:color="auto"/>
            </w:tcBorders>
            <w:vAlign w:val="center"/>
          </w:tcPr>
          <w:p w14:paraId="2A5F683A"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92E49C5"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6FD0D617" w14:textId="77777777" w:rsidR="008774B2" w:rsidRDefault="008774B2" w:rsidP="006C4ACA">
            <w:pPr>
              <w:jc w:val="center"/>
              <w:rPr>
                <w:rFonts w:eastAsia="Times New Roman"/>
                <w:sz w:val="22"/>
                <w:szCs w:val="22"/>
              </w:rPr>
            </w:pPr>
          </w:p>
        </w:tc>
        <w:tc>
          <w:tcPr>
            <w:tcW w:w="1497" w:type="dxa"/>
            <w:vAlign w:val="center"/>
          </w:tcPr>
          <w:p w14:paraId="39B23428" w14:textId="77777777" w:rsidR="008774B2" w:rsidRDefault="008774B2" w:rsidP="006C4ACA">
            <w:pPr>
              <w:jc w:val="center"/>
              <w:rPr>
                <w:rFonts w:eastAsia="Times New Roman"/>
                <w:sz w:val="22"/>
                <w:szCs w:val="22"/>
              </w:rPr>
            </w:pPr>
          </w:p>
        </w:tc>
        <w:tc>
          <w:tcPr>
            <w:tcW w:w="1494" w:type="dxa"/>
            <w:vAlign w:val="center"/>
          </w:tcPr>
          <w:p w14:paraId="0487A97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37DFAC6" w14:textId="77777777" w:rsidR="008774B2" w:rsidRDefault="008774B2" w:rsidP="006C4ACA">
            <w:pPr>
              <w:jc w:val="center"/>
              <w:rPr>
                <w:rFonts w:eastAsia="Times New Roman"/>
                <w:sz w:val="22"/>
                <w:szCs w:val="22"/>
              </w:rPr>
            </w:pPr>
          </w:p>
        </w:tc>
      </w:tr>
      <w:tr w:rsidR="008774B2" w14:paraId="3CD646A1" w14:textId="77777777" w:rsidTr="006C4ACA">
        <w:tc>
          <w:tcPr>
            <w:tcW w:w="1491" w:type="dxa"/>
            <w:vMerge/>
            <w:tcBorders>
              <w:left w:val="single" w:sz="24" w:space="0" w:color="auto"/>
            </w:tcBorders>
            <w:vAlign w:val="center"/>
          </w:tcPr>
          <w:p w14:paraId="6F2C2E5B"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CFB5046"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2043409C" w14:textId="77777777" w:rsidR="008774B2" w:rsidRDefault="008774B2" w:rsidP="006C4ACA">
            <w:pPr>
              <w:jc w:val="center"/>
              <w:rPr>
                <w:rFonts w:eastAsia="Times New Roman"/>
                <w:sz w:val="22"/>
                <w:szCs w:val="22"/>
              </w:rPr>
            </w:pPr>
          </w:p>
        </w:tc>
        <w:tc>
          <w:tcPr>
            <w:tcW w:w="1497" w:type="dxa"/>
            <w:vAlign w:val="center"/>
          </w:tcPr>
          <w:p w14:paraId="4F125678" w14:textId="77777777" w:rsidR="008774B2" w:rsidRDefault="008774B2" w:rsidP="006C4ACA">
            <w:pPr>
              <w:jc w:val="center"/>
              <w:rPr>
                <w:rFonts w:eastAsia="Times New Roman"/>
                <w:sz w:val="22"/>
                <w:szCs w:val="22"/>
              </w:rPr>
            </w:pPr>
          </w:p>
        </w:tc>
        <w:tc>
          <w:tcPr>
            <w:tcW w:w="1494" w:type="dxa"/>
            <w:vAlign w:val="center"/>
          </w:tcPr>
          <w:p w14:paraId="0D8C2379"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4397F52" w14:textId="77777777" w:rsidR="008774B2" w:rsidRDefault="008774B2" w:rsidP="006C4ACA">
            <w:pPr>
              <w:jc w:val="center"/>
              <w:rPr>
                <w:rFonts w:eastAsia="Times New Roman"/>
                <w:sz w:val="22"/>
                <w:szCs w:val="22"/>
              </w:rPr>
            </w:pPr>
          </w:p>
        </w:tc>
      </w:tr>
      <w:tr w:rsidR="008774B2" w14:paraId="10CFA7B1" w14:textId="77777777" w:rsidTr="006C4ACA">
        <w:tc>
          <w:tcPr>
            <w:tcW w:w="1491" w:type="dxa"/>
            <w:vMerge/>
            <w:tcBorders>
              <w:left w:val="single" w:sz="24" w:space="0" w:color="auto"/>
            </w:tcBorders>
            <w:vAlign w:val="center"/>
          </w:tcPr>
          <w:p w14:paraId="0360602A"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355DE49"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303D64BF" w14:textId="77777777" w:rsidR="008774B2" w:rsidRDefault="008774B2" w:rsidP="006C4ACA">
            <w:pPr>
              <w:jc w:val="center"/>
              <w:rPr>
                <w:rFonts w:eastAsia="Times New Roman"/>
                <w:sz w:val="22"/>
                <w:szCs w:val="22"/>
              </w:rPr>
            </w:pPr>
          </w:p>
        </w:tc>
        <w:tc>
          <w:tcPr>
            <w:tcW w:w="1497" w:type="dxa"/>
            <w:vAlign w:val="center"/>
          </w:tcPr>
          <w:p w14:paraId="3E4EBF24" w14:textId="77777777" w:rsidR="008774B2" w:rsidRDefault="008774B2" w:rsidP="006C4ACA">
            <w:pPr>
              <w:jc w:val="center"/>
              <w:rPr>
                <w:rFonts w:eastAsia="Times New Roman"/>
                <w:sz w:val="22"/>
                <w:szCs w:val="22"/>
              </w:rPr>
            </w:pPr>
          </w:p>
        </w:tc>
        <w:tc>
          <w:tcPr>
            <w:tcW w:w="1494" w:type="dxa"/>
            <w:vAlign w:val="center"/>
          </w:tcPr>
          <w:p w14:paraId="6E07940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33C7BDF8" w14:textId="77777777" w:rsidR="008774B2" w:rsidRDefault="008774B2" w:rsidP="006C4ACA">
            <w:pPr>
              <w:jc w:val="center"/>
              <w:rPr>
                <w:rFonts w:eastAsia="Times New Roman"/>
                <w:sz w:val="22"/>
                <w:szCs w:val="22"/>
              </w:rPr>
            </w:pPr>
          </w:p>
        </w:tc>
      </w:tr>
      <w:tr w:rsidR="008774B2" w14:paraId="098DD566" w14:textId="77777777" w:rsidTr="006C4ACA">
        <w:tc>
          <w:tcPr>
            <w:tcW w:w="1491" w:type="dxa"/>
            <w:vMerge/>
            <w:tcBorders>
              <w:left w:val="single" w:sz="24" w:space="0" w:color="auto"/>
            </w:tcBorders>
            <w:vAlign w:val="center"/>
          </w:tcPr>
          <w:p w14:paraId="0960E78D"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59FD32E"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3F756613" w14:textId="77777777" w:rsidR="008774B2" w:rsidRDefault="008774B2" w:rsidP="006C4ACA">
            <w:pPr>
              <w:jc w:val="center"/>
              <w:rPr>
                <w:rFonts w:eastAsia="Times New Roman"/>
                <w:sz w:val="22"/>
                <w:szCs w:val="22"/>
              </w:rPr>
            </w:pPr>
          </w:p>
        </w:tc>
        <w:tc>
          <w:tcPr>
            <w:tcW w:w="1497" w:type="dxa"/>
            <w:vAlign w:val="center"/>
          </w:tcPr>
          <w:p w14:paraId="15D9C2FE" w14:textId="77777777" w:rsidR="008774B2" w:rsidRDefault="008774B2" w:rsidP="006C4ACA">
            <w:pPr>
              <w:jc w:val="center"/>
              <w:rPr>
                <w:rFonts w:eastAsia="Times New Roman"/>
                <w:sz w:val="22"/>
                <w:szCs w:val="22"/>
              </w:rPr>
            </w:pPr>
          </w:p>
        </w:tc>
        <w:tc>
          <w:tcPr>
            <w:tcW w:w="1494" w:type="dxa"/>
            <w:vAlign w:val="center"/>
          </w:tcPr>
          <w:p w14:paraId="5E1A46D0"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311B90C6" w14:textId="77777777" w:rsidR="008774B2" w:rsidRDefault="008774B2" w:rsidP="006C4ACA">
            <w:pPr>
              <w:jc w:val="center"/>
              <w:rPr>
                <w:rFonts w:eastAsia="Times New Roman"/>
                <w:sz w:val="22"/>
                <w:szCs w:val="22"/>
              </w:rPr>
            </w:pPr>
          </w:p>
        </w:tc>
      </w:tr>
      <w:tr w:rsidR="008774B2" w14:paraId="5FBF00D2" w14:textId="77777777" w:rsidTr="006C4ACA">
        <w:tc>
          <w:tcPr>
            <w:tcW w:w="1491" w:type="dxa"/>
            <w:vMerge/>
            <w:tcBorders>
              <w:left w:val="single" w:sz="24" w:space="0" w:color="auto"/>
              <w:bottom w:val="single" w:sz="24" w:space="0" w:color="auto"/>
            </w:tcBorders>
            <w:vAlign w:val="center"/>
          </w:tcPr>
          <w:p w14:paraId="214058E3"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3C9EC419"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31D5BF6F"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701DE2AF"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458E39DA"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7C4E37C8" w14:textId="77777777" w:rsidR="008774B2" w:rsidRDefault="008774B2" w:rsidP="006C4ACA">
            <w:pPr>
              <w:jc w:val="center"/>
              <w:rPr>
                <w:rFonts w:eastAsia="Times New Roman"/>
                <w:sz w:val="22"/>
                <w:szCs w:val="22"/>
              </w:rPr>
            </w:pPr>
          </w:p>
        </w:tc>
      </w:tr>
    </w:tbl>
    <w:p w14:paraId="05966904" w14:textId="77777777" w:rsidR="008774B2" w:rsidRPr="008774B2" w:rsidRDefault="008774B2" w:rsidP="004F45B2">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59ED7373"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3D8F5A39"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F84FFB1"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C5211F9"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3887425"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44DC7E7E"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01936377" w14:textId="77777777" w:rsidTr="006C4ACA">
        <w:tc>
          <w:tcPr>
            <w:tcW w:w="2881" w:type="dxa"/>
            <w:gridSpan w:val="2"/>
            <w:tcBorders>
              <w:top w:val="single" w:sz="24" w:space="0" w:color="auto"/>
              <w:left w:val="single" w:sz="24" w:space="0" w:color="auto"/>
              <w:right w:val="single" w:sz="24" w:space="0" w:color="auto"/>
            </w:tcBorders>
            <w:vAlign w:val="center"/>
          </w:tcPr>
          <w:p w14:paraId="0572EE27"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25270CCF"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6233557"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6FC24A21"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0BA2DA0A" w14:textId="77777777" w:rsidR="008774B2" w:rsidRDefault="008774B2" w:rsidP="006C4ACA">
            <w:pPr>
              <w:jc w:val="center"/>
              <w:rPr>
                <w:rFonts w:eastAsia="Times New Roman"/>
                <w:sz w:val="22"/>
                <w:szCs w:val="22"/>
              </w:rPr>
            </w:pPr>
          </w:p>
        </w:tc>
      </w:tr>
      <w:tr w:rsidR="008774B2" w14:paraId="5C4106D6" w14:textId="77777777" w:rsidTr="006C4ACA">
        <w:tc>
          <w:tcPr>
            <w:tcW w:w="2881" w:type="dxa"/>
            <w:gridSpan w:val="2"/>
            <w:tcBorders>
              <w:left w:val="single" w:sz="24" w:space="0" w:color="auto"/>
              <w:bottom w:val="single" w:sz="24" w:space="0" w:color="auto"/>
              <w:right w:val="single" w:sz="24" w:space="0" w:color="auto"/>
            </w:tcBorders>
            <w:vAlign w:val="center"/>
          </w:tcPr>
          <w:p w14:paraId="0E5B77B1"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660B8243"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62913C30"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8BED88C"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4C866E44" w14:textId="77777777" w:rsidR="008774B2" w:rsidRDefault="008774B2" w:rsidP="006C4ACA">
            <w:pPr>
              <w:jc w:val="center"/>
              <w:rPr>
                <w:rFonts w:eastAsia="Times New Roman"/>
                <w:sz w:val="22"/>
                <w:szCs w:val="22"/>
              </w:rPr>
            </w:pPr>
          </w:p>
        </w:tc>
      </w:tr>
      <w:tr w:rsidR="008774B2" w14:paraId="125B4564" w14:textId="77777777" w:rsidTr="006C4ACA">
        <w:tc>
          <w:tcPr>
            <w:tcW w:w="1491" w:type="dxa"/>
            <w:vMerge w:val="restart"/>
            <w:tcBorders>
              <w:top w:val="single" w:sz="24" w:space="0" w:color="auto"/>
              <w:left w:val="single" w:sz="24" w:space="0" w:color="auto"/>
            </w:tcBorders>
            <w:vAlign w:val="center"/>
          </w:tcPr>
          <w:p w14:paraId="45B01B4E"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101457D4"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777A2758"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2444582D"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6CF77DE7"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6DA5F2AA" w14:textId="77777777" w:rsidR="008774B2" w:rsidRDefault="008774B2" w:rsidP="006C4ACA">
            <w:pPr>
              <w:jc w:val="center"/>
              <w:rPr>
                <w:rFonts w:eastAsia="Times New Roman"/>
                <w:sz w:val="22"/>
                <w:szCs w:val="22"/>
              </w:rPr>
            </w:pPr>
          </w:p>
        </w:tc>
      </w:tr>
      <w:tr w:rsidR="008774B2" w14:paraId="4A61721D" w14:textId="77777777" w:rsidTr="006C4ACA">
        <w:tc>
          <w:tcPr>
            <w:tcW w:w="1491" w:type="dxa"/>
            <w:vMerge/>
            <w:tcBorders>
              <w:left w:val="single" w:sz="24" w:space="0" w:color="auto"/>
            </w:tcBorders>
            <w:vAlign w:val="center"/>
          </w:tcPr>
          <w:p w14:paraId="5281DAE1"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5AB6C380"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3076F691" w14:textId="77777777" w:rsidR="008774B2" w:rsidRDefault="008774B2" w:rsidP="006C4ACA">
            <w:pPr>
              <w:jc w:val="center"/>
              <w:rPr>
                <w:rFonts w:eastAsia="Times New Roman"/>
                <w:sz w:val="22"/>
                <w:szCs w:val="22"/>
              </w:rPr>
            </w:pPr>
          </w:p>
        </w:tc>
        <w:tc>
          <w:tcPr>
            <w:tcW w:w="1497" w:type="dxa"/>
            <w:vAlign w:val="center"/>
          </w:tcPr>
          <w:p w14:paraId="5EDDF62F" w14:textId="77777777" w:rsidR="008774B2" w:rsidRDefault="008774B2" w:rsidP="006C4ACA">
            <w:pPr>
              <w:jc w:val="center"/>
              <w:rPr>
                <w:rFonts w:eastAsia="Times New Roman"/>
                <w:sz w:val="22"/>
                <w:szCs w:val="22"/>
              </w:rPr>
            </w:pPr>
          </w:p>
        </w:tc>
        <w:tc>
          <w:tcPr>
            <w:tcW w:w="1494" w:type="dxa"/>
            <w:vAlign w:val="center"/>
          </w:tcPr>
          <w:p w14:paraId="043A5D4B"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4E19AF28" w14:textId="77777777" w:rsidR="008774B2" w:rsidRDefault="008774B2" w:rsidP="006C4ACA">
            <w:pPr>
              <w:jc w:val="center"/>
              <w:rPr>
                <w:rFonts w:eastAsia="Times New Roman"/>
                <w:sz w:val="22"/>
                <w:szCs w:val="22"/>
              </w:rPr>
            </w:pPr>
          </w:p>
        </w:tc>
      </w:tr>
      <w:tr w:rsidR="008774B2" w14:paraId="51859093" w14:textId="77777777" w:rsidTr="006C4ACA">
        <w:tc>
          <w:tcPr>
            <w:tcW w:w="1491" w:type="dxa"/>
            <w:vMerge/>
            <w:tcBorders>
              <w:left w:val="single" w:sz="24" w:space="0" w:color="auto"/>
            </w:tcBorders>
            <w:vAlign w:val="center"/>
          </w:tcPr>
          <w:p w14:paraId="1763A18C"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439379F"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0217BEB5" w14:textId="77777777" w:rsidR="008774B2" w:rsidRDefault="008774B2" w:rsidP="006C4ACA">
            <w:pPr>
              <w:jc w:val="center"/>
              <w:rPr>
                <w:rFonts w:eastAsia="Times New Roman"/>
                <w:sz w:val="22"/>
                <w:szCs w:val="22"/>
              </w:rPr>
            </w:pPr>
          </w:p>
        </w:tc>
        <w:tc>
          <w:tcPr>
            <w:tcW w:w="1497" w:type="dxa"/>
            <w:vAlign w:val="center"/>
          </w:tcPr>
          <w:p w14:paraId="63FBE777" w14:textId="77777777" w:rsidR="008774B2" w:rsidRDefault="008774B2" w:rsidP="006C4ACA">
            <w:pPr>
              <w:jc w:val="center"/>
              <w:rPr>
                <w:rFonts w:eastAsia="Times New Roman"/>
                <w:sz w:val="22"/>
                <w:szCs w:val="22"/>
              </w:rPr>
            </w:pPr>
          </w:p>
        </w:tc>
        <w:tc>
          <w:tcPr>
            <w:tcW w:w="1494" w:type="dxa"/>
            <w:vAlign w:val="center"/>
          </w:tcPr>
          <w:p w14:paraId="51EBA589"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83A596D" w14:textId="77777777" w:rsidR="008774B2" w:rsidRDefault="008774B2" w:rsidP="006C4ACA">
            <w:pPr>
              <w:jc w:val="center"/>
              <w:rPr>
                <w:rFonts w:eastAsia="Times New Roman"/>
                <w:sz w:val="22"/>
                <w:szCs w:val="22"/>
              </w:rPr>
            </w:pPr>
          </w:p>
        </w:tc>
      </w:tr>
      <w:tr w:rsidR="008774B2" w14:paraId="65AE0822" w14:textId="77777777" w:rsidTr="006C4ACA">
        <w:tc>
          <w:tcPr>
            <w:tcW w:w="1491" w:type="dxa"/>
            <w:vMerge/>
            <w:tcBorders>
              <w:left w:val="single" w:sz="24" w:space="0" w:color="auto"/>
            </w:tcBorders>
            <w:vAlign w:val="center"/>
          </w:tcPr>
          <w:p w14:paraId="0C083969"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328F3B1A"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3BDB12A3" w14:textId="77777777" w:rsidR="008774B2" w:rsidRDefault="008774B2" w:rsidP="006C4ACA">
            <w:pPr>
              <w:jc w:val="center"/>
              <w:rPr>
                <w:rFonts w:eastAsia="Times New Roman"/>
                <w:sz w:val="22"/>
                <w:szCs w:val="22"/>
              </w:rPr>
            </w:pPr>
          </w:p>
        </w:tc>
        <w:tc>
          <w:tcPr>
            <w:tcW w:w="1497" w:type="dxa"/>
            <w:vAlign w:val="center"/>
          </w:tcPr>
          <w:p w14:paraId="5E66C7E9" w14:textId="77777777" w:rsidR="008774B2" w:rsidRDefault="008774B2" w:rsidP="006C4ACA">
            <w:pPr>
              <w:jc w:val="center"/>
              <w:rPr>
                <w:rFonts w:eastAsia="Times New Roman"/>
                <w:sz w:val="22"/>
                <w:szCs w:val="22"/>
              </w:rPr>
            </w:pPr>
          </w:p>
        </w:tc>
        <w:tc>
          <w:tcPr>
            <w:tcW w:w="1494" w:type="dxa"/>
            <w:vAlign w:val="center"/>
          </w:tcPr>
          <w:p w14:paraId="2810278A"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0EC99035" w14:textId="77777777" w:rsidR="008774B2" w:rsidRDefault="008774B2" w:rsidP="006C4ACA">
            <w:pPr>
              <w:jc w:val="center"/>
              <w:rPr>
                <w:rFonts w:eastAsia="Times New Roman"/>
                <w:sz w:val="22"/>
                <w:szCs w:val="22"/>
              </w:rPr>
            </w:pPr>
          </w:p>
        </w:tc>
      </w:tr>
      <w:tr w:rsidR="008774B2" w14:paraId="2116E8D5" w14:textId="77777777" w:rsidTr="006C4ACA">
        <w:tc>
          <w:tcPr>
            <w:tcW w:w="1491" w:type="dxa"/>
            <w:vMerge/>
            <w:tcBorders>
              <w:left w:val="single" w:sz="24" w:space="0" w:color="auto"/>
            </w:tcBorders>
            <w:vAlign w:val="center"/>
          </w:tcPr>
          <w:p w14:paraId="607AFA1C"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8D9E461"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0A1B3FC6" w14:textId="77777777" w:rsidR="008774B2" w:rsidRDefault="008774B2" w:rsidP="006C4ACA">
            <w:pPr>
              <w:jc w:val="center"/>
              <w:rPr>
                <w:rFonts w:eastAsia="Times New Roman"/>
                <w:sz w:val="22"/>
                <w:szCs w:val="22"/>
              </w:rPr>
            </w:pPr>
          </w:p>
        </w:tc>
        <w:tc>
          <w:tcPr>
            <w:tcW w:w="1497" w:type="dxa"/>
            <w:vAlign w:val="center"/>
          </w:tcPr>
          <w:p w14:paraId="526A3CEF" w14:textId="77777777" w:rsidR="008774B2" w:rsidRDefault="008774B2" w:rsidP="006C4ACA">
            <w:pPr>
              <w:jc w:val="center"/>
              <w:rPr>
                <w:rFonts w:eastAsia="Times New Roman"/>
                <w:sz w:val="22"/>
                <w:szCs w:val="22"/>
              </w:rPr>
            </w:pPr>
          </w:p>
        </w:tc>
        <w:tc>
          <w:tcPr>
            <w:tcW w:w="1494" w:type="dxa"/>
            <w:vAlign w:val="center"/>
          </w:tcPr>
          <w:p w14:paraId="50B08AE5"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FCD4684" w14:textId="77777777" w:rsidR="008774B2" w:rsidRDefault="008774B2" w:rsidP="006C4ACA">
            <w:pPr>
              <w:jc w:val="center"/>
              <w:rPr>
                <w:rFonts w:eastAsia="Times New Roman"/>
                <w:sz w:val="22"/>
                <w:szCs w:val="22"/>
              </w:rPr>
            </w:pPr>
          </w:p>
        </w:tc>
      </w:tr>
      <w:tr w:rsidR="008774B2" w14:paraId="1F5CDE0C" w14:textId="77777777" w:rsidTr="006C4ACA">
        <w:tc>
          <w:tcPr>
            <w:tcW w:w="1491" w:type="dxa"/>
            <w:vMerge/>
            <w:tcBorders>
              <w:left w:val="single" w:sz="24" w:space="0" w:color="auto"/>
            </w:tcBorders>
            <w:vAlign w:val="center"/>
          </w:tcPr>
          <w:p w14:paraId="06EEF3AC"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1806BB1E"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55453920" w14:textId="77777777" w:rsidR="008774B2" w:rsidRDefault="008774B2" w:rsidP="006C4ACA">
            <w:pPr>
              <w:jc w:val="center"/>
              <w:rPr>
                <w:rFonts w:eastAsia="Times New Roman"/>
                <w:sz w:val="22"/>
                <w:szCs w:val="22"/>
              </w:rPr>
            </w:pPr>
          </w:p>
        </w:tc>
        <w:tc>
          <w:tcPr>
            <w:tcW w:w="1497" w:type="dxa"/>
            <w:vAlign w:val="center"/>
          </w:tcPr>
          <w:p w14:paraId="5BAD688D" w14:textId="77777777" w:rsidR="008774B2" w:rsidRDefault="008774B2" w:rsidP="006C4ACA">
            <w:pPr>
              <w:jc w:val="center"/>
              <w:rPr>
                <w:rFonts w:eastAsia="Times New Roman"/>
                <w:sz w:val="22"/>
                <w:szCs w:val="22"/>
              </w:rPr>
            </w:pPr>
          </w:p>
        </w:tc>
        <w:tc>
          <w:tcPr>
            <w:tcW w:w="1494" w:type="dxa"/>
            <w:vAlign w:val="center"/>
          </w:tcPr>
          <w:p w14:paraId="2690C097"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A3932C1" w14:textId="77777777" w:rsidR="008774B2" w:rsidRDefault="008774B2" w:rsidP="006C4ACA">
            <w:pPr>
              <w:jc w:val="center"/>
              <w:rPr>
                <w:rFonts w:eastAsia="Times New Roman"/>
                <w:sz w:val="22"/>
                <w:szCs w:val="22"/>
              </w:rPr>
            </w:pPr>
          </w:p>
        </w:tc>
      </w:tr>
      <w:tr w:rsidR="008774B2" w14:paraId="14F9B7CD" w14:textId="77777777" w:rsidTr="006C4ACA">
        <w:tc>
          <w:tcPr>
            <w:tcW w:w="1491" w:type="dxa"/>
            <w:vMerge/>
            <w:tcBorders>
              <w:left w:val="single" w:sz="24" w:space="0" w:color="auto"/>
            </w:tcBorders>
            <w:vAlign w:val="center"/>
          </w:tcPr>
          <w:p w14:paraId="48BF3439"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A433B95"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3051AAE8" w14:textId="77777777" w:rsidR="008774B2" w:rsidRDefault="008774B2" w:rsidP="006C4ACA">
            <w:pPr>
              <w:jc w:val="center"/>
              <w:rPr>
                <w:rFonts w:eastAsia="Times New Roman"/>
                <w:sz w:val="22"/>
                <w:szCs w:val="22"/>
              </w:rPr>
            </w:pPr>
          </w:p>
        </w:tc>
        <w:tc>
          <w:tcPr>
            <w:tcW w:w="1497" w:type="dxa"/>
            <w:vAlign w:val="center"/>
          </w:tcPr>
          <w:p w14:paraId="48164FB6" w14:textId="77777777" w:rsidR="008774B2" w:rsidRDefault="008774B2" w:rsidP="006C4ACA">
            <w:pPr>
              <w:jc w:val="center"/>
              <w:rPr>
                <w:rFonts w:eastAsia="Times New Roman"/>
                <w:sz w:val="22"/>
                <w:szCs w:val="22"/>
              </w:rPr>
            </w:pPr>
          </w:p>
        </w:tc>
        <w:tc>
          <w:tcPr>
            <w:tcW w:w="1494" w:type="dxa"/>
            <w:vAlign w:val="center"/>
          </w:tcPr>
          <w:p w14:paraId="1AFCD342"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0415228" w14:textId="77777777" w:rsidR="008774B2" w:rsidRDefault="008774B2" w:rsidP="006C4ACA">
            <w:pPr>
              <w:jc w:val="center"/>
              <w:rPr>
                <w:rFonts w:eastAsia="Times New Roman"/>
                <w:sz w:val="22"/>
                <w:szCs w:val="22"/>
              </w:rPr>
            </w:pPr>
          </w:p>
        </w:tc>
      </w:tr>
      <w:tr w:rsidR="008774B2" w14:paraId="58A0A03B" w14:textId="77777777" w:rsidTr="006C4ACA">
        <w:tc>
          <w:tcPr>
            <w:tcW w:w="1491" w:type="dxa"/>
            <w:vMerge/>
            <w:tcBorders>
              <w:left w:val="single" w:sz="24" w:space="0" w:color="auto"/>
            </w:tcBorders>
            <w:vAlign w:val="center"/>
          </w:tcPr>
          <w:p w14:paraId="4B0D034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D435910"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2BBCA357" w14:textId="77777777" w:rsidR="008774B2" w:rsidRDefault="008774B2" w:rsidP="006C4ACA">
            <w:pPr>
              <w:jc w:val="center"/>
              <w:rPr>
                <w:rFonts w:eastAsia="Times New Roman"/>
                <w:sz w:val="22"/>
                <w:szCs w:val="22"/>
              </w:rPr>
            </w:pPr>
          </w:p>
        </w:tc>
        <w:tc>
          <w:tcPr>
            <w:tcW w:w="1497" w:type="dxa"/>
            <w:vAlign w:val="center"/>
          </w:tcPr>
          <w:p w14:paraId="7ED302FD" w14:textId="77777777" w:rsidR="008774B2" w:rsidRDefault="008774B2" w:rsidP="006C4ACA">
            <w:pPr>
              <w:jc w:val="center"/>
              <w:rPr>
                <w:rFonts w:eastAsia="Times New Roman"/>
                <w:sz w:val="22"/>
                <w:szCs w:val="22"/>
              </w:rPr>
            </w:pPr>
          </w:p>
        </w:tc>
        <w:tc>
          <w:tcPr>
            <w:tcW w:w="1494" w:type="dxa"/>
            <w:vAlign w:val="center"/>
          </w:tcPr>
          <w:p w14:paraId="0026A192"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51102AD" w14:textId="77777777" w:rsidR="008774B2" w:rsidRDefault="008774B2" w:rsidP="006C4ACA">
            <w:pPr>
              <w:jc w:val="center"/>
              <w:rPr>
                <w:rFonts w:eastAsia="Times New Roman"/>
                <w:sz w:val="22"/>
                <w:szCs w:val="22"/>
              </w:rPr>
            </w:pPr>
          </w:p>
        </w:tc>
      </w:tr>
      <w:tr w:rsidR="008774B2" w14:paraId="6F288A46" w14:textId="77777777" w:rsidTr="006C4ACA">
        <w:tc>
          <w:tcPr>
            <w:tcW w:w="1491" w:type="dxa"/>
            <w:vMerge/>
            <w:tcBorders>
              <w:left w:val="single" w:sz="24" w:space="0" w:color="auto"/>
              <w:bottom w:val="single" w:sz="24" w:space="0" w:color="auto"/>
            </w:tcBorders>
            <w:vAlign w:val="center"/>
          </w:tcPr>
          <w:p w14:paraId="252FE98D"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3A1F9233"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68388F68"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5CE283AA"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8E1E666"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0D50C880" w14:textId="77777777" w:rsidR="008774B2" w:rsidRDefault="008774B2" w:rsidP="006C4ACA">
            <w:pPr>
              <w:jc w:val="center"/>
              <w:rPr>
                <w:rFonts w:eastAsia="Times New Roman"/>
                <w:sz w:val="22"/>
                <w:szCs w:val="22"/>
              </w:rPr>
            </w:pPr>
          </w:p>
        </w:tc>
      </w:tr>
    </w:tbl>
    <w:p w14:paraId="01E0DBEE" w14:textId="77777777" w:rsidR="00422FE8" w:rsidRDefault="00422FE8" w:rsidP="00422FE8">
      <w:pPr>
        <w:pStyle w:val="ListParagraph"/>
        <w:ind w:left="500"/>
        <w:rPr>
          <w:rFonts w:ascii="Times New Roman" w:eastAsia="Times New Roman" w:hAnsi="Times New Roman" w:cs="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24B206AB"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77FBEDF2"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6E44A16"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EFAFA7E"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D689F13"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1AB5394"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724CB956" w14:textId="77777777" w:rsidTr="006C4ACA">
        <w:tc>
          <w:tcPr>
            <w:tcW w:w="2881" w:type="dxa"/>
            <w:gridSpan w:val="2"/>
            <w:tcBorders>
              <w:top w:val="single" w:sz="24" w:space="0" w:color="auto"/>
              <w:left w:val="single" w:sz="24" w:space="0" w:color="auto"/>
              <w:right w:val="single" w:sz="24" w:space="0" w:color="auto"/>
            </w:tcBorders>
            <w:vAlign w:val="center"/>
          </w:tcPr>
          <w:p w14:paraId="5CB6A6E9"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662E32DA"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1561B8DA"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60FD4CFF"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07FCF9D" w14:textId="77777777" w:rsidR="008774B2" w:rsidRDefault="008774B2" w:rsidP="006C4ACA">
            <w:pPr>
              <w:jc w:val="center"/>
              <w:rPr>
                <w:rFonts w:eastAsia="Times New Roman"/>
                <w:sz w:val="22"/>
                <w:szCs w:val="22"/>
              </w:rPr>
            </w:pPr>
          </w:p>
        </w:tc>
      </w:tr>
      <w:tr w:rsidR="008774B2" w14:paraId="1461E0A1" w14:textId="77777777" w:rsidTr="006C4ACA">
        <w:tc>
          <w:tcPr>
            <w:tcW w:w="2881" w:type="dxa"/>
            <w:gridSpan w:val="2"/>
            <w:tcBorders>
              <w:left w:val="single" w:sz="24" w:space="0" w:color="auto"/>
              <w:bottom w:val="single" w:sz="24" w:space="0" w:color="auto"/>
              <w:right w:val="single" w:sz="24" w:space="0" w:color="auto"/>
            </w:tcBorders>
            <w:vAlign w:val="center"/>
          </w:tcPr>
          <w:p w14:paraId="046F0976"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32CAB907"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26290E1F"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100F872B"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3EC1302C" w14:textId="77777777" w:rsidR="008774B2" w:rsidRDefault="008774B2" w:rsidP="006C4ACA">
            <w:pPr>
              <w:jc w:val="center"/>
              <w:rPr>
                <w:rFonts w:eastAsia="Times New Roman"/>
                <w:sz w:val="22"/>
                <w:szCs w:val="22"/>
              </w:rPr>
            </w:pPr>
          </w:p>
        </w:tc>
      </w:tr>
      <w:tr w:rsidR="008774B2" w14:paraId="3E2D01F2" w14:textId="77777777" w:rsidTr="006C4ACA">
        <w:tc>
          <w:tcPr>
            <w:tcW w:w="1491" w:type="dxa"/>
            <w:vMerge w:val="restart"/>
            <w:tcBorders>
              <w:top w:val="single" w:sz="24" w:space="0" w:color="auto"/>
              <w:left w:val="single" w:sz="24" w:space="0" w:color="auto"/>
            </w:tcBorders>
            <w:vAlign w:val="center"/>
          </w:tcPr>
          <w:p w14:paraId="09F32F66"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6E044A"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04A7797B"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27EC1B0F"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27D6CAD8"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6308360" w14:textId="77777777" w:rsidR="008774B2" w:rsidRDefault="008774B2" w:rsidP="006C4ACA">
            <w:pPr>
              <w:jc w:val="center"/>
              <w:rPr>
                <w:rFonts w:eastAsia="Times New Roman"/>
                <w:sz w:val="22"/>
                <w:szCs w:val="22"/>
              </w:rPr>
            </w:pPr>
          </w:p>
        </w:tc>
      </w:tr>
      <w:tr w:rsidR="008774B2" w14:paraId="5C3AC9F9" w14:textId="77777777" w:rsidTr="006C4ACA">
        <w:tc>
          <w:tcPr>
            <w:tcW w:w="1491" w:type="dxa"/>
            <w:vMerge/>
            <w:tcBorders>
              <w:left w:val="single" w:sz="24" w:space="0" w:color="auto"/>
            </w:tcBorders>
            <w:vAlign w:val="center"/>
          </w:tcPr>
          <w:p w14:paraId="5FB0755B"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F93191A"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1936A349" w14:textId="77777777" w:rsidR="008774B2" w:rsidRDefault="008774B2" w:rsidP="006C4ACA">
            <w:pPr>
              <w:jc w:val="center"/>
              <w:rPr>
                <w:rFonts w:eastAsia="Times New Roman"/>
                <w:sz w:val="22"/>
                <w:szCs w:val="22"/>
              </w:rPr>
            </w:pPr>
          </w:p>
        </w:tc>
        <w:tc>
          <w:tcPr>
            <w:tcW w:w="1497" w:type="dxa"/>
            <w:vAlign w:val="center"/>
          </w:tcPr>
          <w:p w14:paraId="6022DAC5" w14:textId="77777777" w:rsidR="008774B2" w:rsidRDefault="008774B2" w:rsidP="006C4ACA">
            <w:pPr>
              <w:jc w:val="center"/>
              <w:rPr>
                <w:rFonts w:eastAsia="Times New Roman"/>
                <w:sz w:val="22"/>
                <w:szCs w:val="22"/>
              </w:rPr>
            </w:pPr>
          </w:p>
        </w:tc>
        <w:tc>
          <w:tcPr>
            <w:tcW w:w="1494" w:type="dxa"/>
            <w:vAlign w:val="center"/>
          </w:tcPr>
          <w:p w14:paraId="342F9AB3"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14E846B" w14:textId="77777777" w:rsidR="008774B2" w:rsidRDefault="008774B2" w:rsidP="006C4ACA">
            <w:pPr>
              <w:jc w:val="center"/>
              <w:rPr>
                <w:rFonts w:eastAsia="Times New Roman"/>
                <w:sz w:val="22"/>
                <w:szCs w:val="22"/>
              </w:rPr>
            </w:pPr>
          </w:p>
        </w:tc>
      </w:tr>
      <w:tr w:rsidR="008774B2" w14:paraId="3B9D1F69" w14:textId="77777777" w:rsidTr="006C4ACA">
        <w:tc>
          <w:tcPr>
            <w:tcW w:w="1491" w:type="dxa"/>
            <w:vMerge/>
            <w:tcBorders>
              <w:left w:val="single" w:sz="24" w:space="0" w:color="auto"/>
            </w:tcBorders>
            <w:vAlign w:val="center"/>
          </w:tcPr>
          <w:p w14:paraId="56632BC6"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35932E5C"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6A665AAF" w14:textId="77777777" w:rsidR="008774B2" w:rsidRDefault="008774B2" w:rsidP="006C4ACA">
            <w:pPr>
              <w:jc w:val="center"/>
              <w:rPr>
                <w:rFonts w:eastAsia="Times New Roman"/>
                <w:sz w:val="22"/>
                <w:szCs w:val="22"/>
              </w:rPr>
            </w:pPr>
          </w:p>
        </w:tc>
        <w:tc>
          <w:tcPr>
            <w:tcW w:w="1497" w:type="dxa"/>
            <w:vAlign w:val="center"/>
          </w:tcPr>
          <w:p w14:paraId="73B1CE8D" w14:textId="77777777" w:rsidR="008774B2" w:rsidRDefault="008774B2" w:rsidP="006C4ACA">
            <w:pPr>
              <w:jc w:val="center"/>
              <w:rPr>
                <w:rFonts w:eastAsia="Times New Roman"/>
                <w:sz w:val="22"/>
                <w:szCs w:val="22"/>
              </w:rPr>
            </w:pPr>
          </w:p>
        </w:tc>
        <w:tc>
          <w:tcPr>
            <w:tcW w:w="1494" w:type="dxa"/>
            <w:vAlign w:val="center"/>
          </w:tcPr>
          <w:p w14:paraId="074DF56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4CC45C3" w14:textId="77777777" w:rsidR="008774B2" w:rsidRDefault="008774B2" w:rsidP="006C4ACA">
            <w:pPr>
              <w:jc w:val="center"/>
              <w:rPr>
                <w:rFonts w:eastAsia="Times New Roman"/>
                <w:sz w:val="22"/>
                <w:szCs w:val="22"/>
              </w:rPr>
            </w:pPr>
          </w:p>
        </w:tc>
      </w:tr>
      <w:tr w:rsidR="008774B2" w14:paraId="3A594C10" w14:textId="77777777" w:rsidTr="006C4ACA">
        <w:tc>
          <w:tcPr>
            <w:tcW w:w="1491" w:type="dxa"/>
            <w:vMerge/>
            <w:tcBorders>
              <w:left w:val="single" w:sz="24" w:space="0" w:color="auto"/>
            </w:tcBorders>
            <w:vAlign w:val="center"/>
          </w:tcPr>
          <w:p w14:paraId="15CAC342"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1EB172BA"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188B0272" w14:textId="77777777" w:rsidR="008774B2" w:rsidRDefault="008774B2" w:rsidP="006C4ACA">
            <w:pPr>
              <w:jc w:val="center"/>
              <w:rPr>
                <w:rFonts w:eastAsia="Times New Roman"/>
                <w:sz w:val="22"/>
                <w:szCs w:val="22"/>
              </w:rPr>
            </w:pPr>
          </w:p>
        </w:tc>
        <w:tc>
          <w:tcPr>
            <w:tcW w:w="1497" w:type="dxa"/>
            <w:vAlign w:val="center"/>
          </w:tcPr>
          <w:p w14:paraId="27E97DB9" w14:textId="77777777" w:rsidR="008774B2" w:rsidRDefault="008774B2" w:rsidP="006C4ACA">
            <w:pPr>
              <w:jc w:val="center"/>
              <w:rPr>
                <w:rFonts w:eastAsia="Times New Roman"/>
                <w:sz w:val="22"/>
                <w:szCs w:val="22"/>
              </w:rPr>
            </w:pPr>
          </w:p>
        </w:tc>
        <w:tc>
          <w:tcPr>
            <w:tcW w:w="1494" w:type="dxa"/>
            <w:vAlign w:val="center"/>
          </w:tcPr>
          <w:p w14:paraId="4388DF6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4F01B6E" w14:textId="77777777" w:rsidR="008774B2" w:rsidRDefault="008774B2" w:rsidP="006C4ACA">
            <w:pPr>
              <w:jc w:val="center"/>
              <w:rPr>
                <w:rFonts w:eastAsia="Times New Roman"/>
                <w:sz w:val="22"/>
                <w:szCs w:val="22"/>
              </w:rPr>
            </w:pPr>
          </w:p>
        </w:tc>
      </w:tr>
      <w:tr w:rsidR="008774B2" w14:paraId="004908F5" w14:textId="77777777" w:rsidTr="006C4ACA">
        <w:tc>
          <w:tcPr>
            <w:tcW w:w="1491" w:type="dxa"/>
            <w:vMerge/>
            <w:tcBorders>
              <w:left w:val="single" w:sz="24" w:space="0" w:color="auto"/>
            </w:tcBorders>
            <w:vAlign w:val="center"/>
          </w:tcPr>
          <w:p w14:paraId="0EC7DA7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4146969"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3E1CAFBF" w14:textId="77777777" w:rsidR="008774B2" w:rsidRDefault="008774B2" w:rsidP="006C4ACA">
            <w:pPr>
              <w:jc w:val="center"/>
              <w:rPr>
                <w:rFonts w:eastAsia="Times New Roman"/>
                <w:sz w:val="22"/>
                <w:szCs w:val="22"/>
              </w:rPr>
            </w:pPr>
          </w:p>
        </w:tc>
        <w:tc>
          <w:tcPr>
            <w:tcW w:w="1497" w:type="dxa"/>
            <w:vAlign w:val="center"/>
          </w:tcPr>
          <w:p w14:paraId="6D8EFA9D" w14:textId="77777777" w:rsidR="008774B2" w:rsidRDefault="008774B2" w:rsidP="006C4ACA">
            <w:pPr>
              <w:jc w:val="center"/>
              <w:rPr>
                <w:rFonts w:eastAsia="Times New Roman"/>
                <w:sz w:val="22"/>
                <w:szCs w:val="22"/>
              </w:rPr>
            </w:pPr>
          </w:p>
        </w:tc>
        <w:tc>
          <w:tcPr>
            <w:tcW w:w="1494" w:type="dxa"/>
            <w:vAlign w:val="center"/>
          </w:tcPr>
          <w:p w14:paraId="21315D23"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DCEC42E" w14:textId="77777777" w:rsidR="008774B2" w:rsidRDefault="008774B2" w:rsidP="006C4ACA">
            <w:pPr>
              <w:jc w:val="center"/>
              <w:rPr>
                <w:rFonts w:eastAsia="Times New Roman"/>
                <w:sz w:val="22"/>
                <w:szCs w:val="22"/>
              </w:rPr>
            </w:pPr>
          </w:p>
        </w:tc>
      </w:tr>
      <w:tr w:rsidR="008774B2" w14:paraId="099B2C58" w14:textId="77777777" w:rsidTr="006C4ACA">
        <w:tc>
          <w:tcPr>
            <w:tcW w:w="1491" w:type="dxa"/>
            <w:vMerge/>
            <w:tcBorders>
              <w:left w:val="single" w:sz="24" w:space="0" w:color="auto"/>
            </w:tcBorders>
            <w:vAlign w:val="center"/>
          </w:tcPr>
          <w:p w14:paraId="0CE95661"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EA383A1"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11FDAF24" w14:textId="77777777" w:rsidR="008774B2" w:rsidRDefault="008774B2" w:rsidP="006C4ACA">
            <w:pPr>
              <w:jc w:val="center"/>
              <w:rPr>
                <w:rFonts w:eastAsia="Times New Roman"/>
                <w:sz w:val="22"/>
                <w:szCs w:val="22"/>
              </w:rPr>
            </w:pPr>
          </w:p>
        </w:tc>
        <w:tc>
          <w:tcPr>
            <w:tcW w:w="1497" w:type="dxa"/>
            <w:vAlign w:val="center"/>
          </w:tcPr>
          <w:p w14:paraId="4C34C5C7" w14:textId="77777777" w:rsidR="008774B2" w:rsidRDefault="008774B2" w:rsidP="006C4ACA">
            <w:pPr>
              <w:jc w:val="center"/>
              <w:rPr>
                <w:rFonts w:eastAsia="Times New Roman"/>
                <w:sz w:val="22"/>
                <w:szCs w:val="22"/>
              </w:rPr>
            </w:pPr>
          </w:p>
        </w:tc>
        <w:tc>
          <w:tcPr>
            <w:tcW w:w="1494" w:type="dxa"/>
            <w:vAlign w:val="center"/>
          </w:tcPr>
          <w:p w14:paraId="1F944AFF"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70DDB1A" w14:textId="77777777" w:rsidR="008774B2" w:rsidRDefault="008774B2" w:rsidP="006C4ACA">
            <w:pPr>
              <w:jc w:val="center"/>
              <w:rPr>
                <w:rFonts w:eastAsia="Times New Roman"/>
                <w:sz w:val="22"/>
                <w:szCs w:val="22"/>
              </w:rPr>
            </w:pPr>
          </w:p>
        </w:tc>
      </w:tr>
      <w:tr w:rsidR="008774B2" w14:paraId="7028D5F4" w14:textId="77777777" w:rsidTr="006C4ACA">
        <w:tc>
          <w:tcPr>
            <w:tcW w:w="1491" w:type="dxa"/>
            <w:vMerge/>
            <w:tcBorders>
              <w:left w:val="single" w:sz="24" w:space="0" w:color="auto"/>
            </w:tcBorders>
            <w:vAlign w:val="center"/>
          </w:tcPr>
          <w:p w14:paraId="2100F2C7"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3C6E88B8"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777FDF2B" w14:textId="77777777" w:rsidR="008774B2" w:rsidRDefault="008774B2" w:rsidP="006C4ACA">
            <w:pPr>
              <w:jc w:val="center"/>
              <w:rPr>
                <w:rFonts w:eastAsia="Times New Roman"/>
                <w:sz w:val="22"/>
                <w:szCs w:val="22"/>
              </w:rPr>
            </w:pPr>
          </w:p>
        </w:tc>
        <w:tc>
          <w:tcPr>
            <w:tcW w:w="1497" w:type="dxa"/>
            <w:vAlign w:val="center"/>
          </w:tcPr>
          <w:p w14:paraId="7FA17D23" w14:textId="77777777" w:rsidR="008774B2" w:rsidRDefault="008774B2" w:rsidP="006C4ACA">
            <w:pPr>
              <w:jc w:val="center"/>
              <w:rPr>
                <w:rFonts w:eastAsia="Times New Roman"/>
                <w:sz w:val="22"/>
                <w:szCs w:val="22"/>
              </w:rPr>
            </w:pPr>
          </w:p>
        </w:tc>
        <w:tc>
          <w:tcPr>
            <w:tcW w:w="1494" w:type="dxa"/>
            <w:vAlign w:val="center"/>
          </w:tcPr>
          <w:p w14:paraId="714AA61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7D3B738" w14:textId="77777777" w:rsidR="008774B2" w:rsidRDefault="008774B2" w:rsidP="006C4ACA">
            <w:pPr>
              <w:jc w:val="center"/>
              <w:rPr>
                <w:rFonts w:eastAsia="Times New Roman"/>
                <w:sz w:val="22"/>
                <w:szCs w:val="22"/>
              </w:rPr>
            </w:pPr>
          </w:p>
        </w:tc>
      </w:tr>
      <w:tr w:rsidR="008774B2" w14:paraId="6BD567F3" w14:textId="77777777" w:rsidTr="006C4ACA">
        <w:tc>
          <w:tcPr>
            <w:tcW w:w="1491" w:type="dxa"/>
            <w:vMerge/>
            <w:tcBorders>
              <w:left w:val="single" w:sz="24" w:space="0" w:color="auto"/>
            </w:tcBorders>
            <w:vAlign w:val="center"/>
          </w:tcPr>
          <w:p w14:paraId="69A4E01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5357BF0"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1FE09F20" w14:textId="77777777" w:rsidR="008774B2" w:rsidRDefault="008774B2" w:rsidP="006C4ACA">
            <w:pPr>
              <w:jc w:val="center"/>
              <w:rPr>
                <w:rFonts w:eastAsia="Times New Roman"/>
                <w:sz w:val="22"/>
                <w:szCs w:val="22"/>
              </w:rPr>
            </w:pPr>
          </w:p>
        </w:tc>
        <w:tc>
          <w:tcPr>
            <w:tcW w:w="1497" w:type="dxa"/>
            <w:vAlign w:val="center"/>
          </w:tcPr>
          <w:p w14:paraId="074548B3" w14:textId="77777777" w:rsidR="008774B2" w:rsidRDefault="008774B2" w:rsidP="006C4ACA">
            <w:pPr>
              <w:jc w:val="center"/>
              <w:rPr>
                <w:rFonts w:eastAsia="Times New Roman"/>
                <w:sz w:val="22"/>
                <w:szCs w:val="22"/>
              </w:rPr>
            </w:pPr>
          </w:p>
        </w:tc>
        <w:tc>
          <w:tcPr>
            <w:tcW w:w="1494" w:type="dxa"/>
            <w:vAlign w:val="center"/>
          </w:tcPr>
          <w:p w14:paraId="0802A5BD"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89D0BAA" w14:textId="77777777" w:rsidR="008774B2" w:rsidRDefault="008774B2" w:rsidP="006C4ACA">
            <w:pPr>
              <w:jc w:val="center"/>
              <w:rPr>
                <w:rFonts w:eastAsia="Times New Roman"/>
                <w:sz w:val="22"/>
                <w:szCs w:val="22"/>
              </w:rPr>
            </w:pPr>
          </w:p>
        </w:tc>
      </w:tr>
      <w:tr w:rsidR="008774B2" w14:paraId="33E7C851" w14:textId="77777777" w:rsidTr="006C4ACA">
        <w:tc>
          <w:tcPr>
            <w:tcW w:w="1491" w:type="dxa"/>
            <w:vMerge/>
            <w:tcBorders>
              <w:left w:val="single" w:sz="24" w:space="0" w:color="auto"/>
              <w:bottom w:val="single" w:sz="24" w:space="0" w:color="auto"/>
            </w:tcBorders>
            <w:vAlign w:val="center"/>
          </w:tcPr>
          <w:p w14:paraId="7501C465"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FD83EEA"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05F28A54"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44B15A88"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62EAFF14"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6C487CC7" w14:textId="77777777" w:rsidR="008774B2" w:rsidRDefault="008774B2" w:rsidP="006C4ACA">
            <w:pPr>
              <w:jc w:val="center"/>
              <w:rPr>
                <w:rFonts w:eastAsia="Times New Roman"/>
                <w:sz w:val="22"/>
                <w:szCs w:val="22"/>
              </w:rPr>
            </w:pPr>
          </w:p>
        </w:tc>
      </w:tr>
    </w:tbl>
    <w:p w14:paraId="57A24812" w14:textId="77777777" w:rsidR="008774B2" w:rsidRDefault="008774B2" w:rsidP="008774B2">
      <w:pPr>
        <w:rPr>
          <w:rFonts w:eastAsia="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71136DE3"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407F71D3"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743E79F3"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BD9585D"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7C1FAFA3"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6A207D5"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2659297D" w14:textId="77777777" w:rsidTr="006C4ACA">
        <w:tc>
          <w:tcPr>
            <w:tcW w:w="2881" w:type="dxa"/>
            <w:gridSpan w:val="2"/>
            <w:tcBorders>
              <w:top w:val="single" w:sz="24" w:space="0" w:color="auto"/>
              <w:left w:val="single" w:sz="24" w:space="0" w:color="auto"/>
              <w:right w:val="single" w:sz="24" w:space="0" w:color="auto"/>
            </w:tcBorders>
            <w:vAlign w:val="center"/>
          </w:tcPr>
          <w:p w14:paraId="116B92CE"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66EBADB1"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7A735CBA"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36B94E52"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DFE7847" w14:textId="77777777" w:rsidR="008774B2" w:rsidRDefault="008774B2" w:rsidP="006C4ACA">
            <w:pPr>
              <w:jc w:val="center"/>
              <w:rPr>
                <w:rFonts w:eastAsia="Times New Roman"/>
                <w:sz w:val="22"/>
                <w:szCs w:val="22"/>
              </w:rPr>
            </w:pPr>
          </w:p>
        </w:tc>
      </w:tr>
      <w:tr w:rsidR="008774B2" w14:paraId="09BEAE00" w14:textId="77777777" w:rsidTr="006C4ACA">
        <w:tc>
          <w:tcPr>
            <w:tcW w:w="2881" w:type="dxa"/>
            <w:gridSpan w:val="2"/>
            <w:tcBorders>
              <w:left w:val="single" w:sz="24" w:space="0" w:color="auto"/>
              <w:bottom w:val="single" w:sz="24" w:space="0" w:color="auto"/>
              <w:right w:val="single" w:sz="24" w:space="0" w:color="auto"/>
            </w:tcBorders>
            <w:vAlign w:val="center"/>
          </w:tcPr>
          <w:p w14:paraId="45997741"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2B80C019"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05563D80"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588216BD"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11AF3631" w14:textId="77777777" w:rsidR="008774B2" w:rsidRDefault="008774B2" w:rsidP="006C4ACA">
            <w:pPr>
              <w:jc w:val="center"/>
              <w:rPr>
                <w:rFonts w:eastAsia="Times New Roman"/>
                <w:sz w:val="22"/>
                <w:szCs w:val="22"/>
              </w:rPr>
            </w:pPr>
          </w:p>
        </w:tc>
      </w:tr>
      <w:tr w:rsidR="008774B2" w14:paraId="782C8762" w14:textId="77777777" w:rsidTr="006C4ACA">
        <w:tc>
          <w:tcPr>
            <w:tcW w:w="1491" w:type="dxa"/>
            <w:vMerge w:val="restart"/>
            <w:tcBorders>
              <w:top w:val="single" w:sz="24" w:space="0" w:color="auto"/>
              <w:left w:val="single" w:sz="24" w:space="0" w:color="auto"/>
            </w:tcBorders>
            <w:vAlign w:val="center"/>
          </w:tcPr>
          <w:p w14:paraId="7325F251"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11CDEFBC"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2472BEC3"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10D12E8"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4D9B46D7"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58F989E9" w14:textId="77777777" w:rsidR="008774B2" w:rsidRDefault="008774B2" w:rsidP="006C4ACA">
            <w:pPr>
              <w:jc w:val="center"/>
              <w:rPr>
                <w:rFonts w:eastAsia="Times New Roman"/>
                <w:sz w:val="22"/>
                <w:szCs w:val="22"/>
              </w:rPr>
            </w:pPr>
          </w:p>
        </w:tc>
      </w:tr>
      <w:tr w:rsidR="008774B2" w14:paraId="278B50FB" w14:textId="77777777" w:rsidTr="006C4ACA">
        <w:tc>
          <w:tcPr>
            <w:tcW w:w="1491" w:type="dxa"/>
            <w:vMerge/>
            <w:tcBorders>
              <w:left w:val="single" w:sz="24" w:space="0" w:color="auto"/>
            </w:tcBorders>
            <w:vAlign w:val="center"/>
          </w:tcPr>
          <w:p w14:paraId="5F52AF57"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21D7673"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3F55C516" w14:textId="77777777" w:rsidR="008774B2" w:rsidRDefault="008774B2" w:rsidP="006C4ACA">
            <w:pPr>
              <w:jc w:val="center"/>
              <w:rPr>
                <w:rFonts w:eastAsia="Times New Roman"/>
                <w:sz w:val="22"/>
                <w:szCs w:val="22"/>
              </w:rPr>
            </w:pPr>
          </w:p>
        </w:tc>
        <w:tc>
          <w:tcPr>
            <w:tcW w:w="1497" w:type="dxa"/>
            <w:vAlign w:val="center"/>
          </w:tcPr>
          <w:p w14:paraId="5876B662" w14:textId="77777777" w:rsidR="008774B2" w:rsidRDefault="008774B2" w:rsidP="006C4ACA">
            <w:pPr>
              <w:jc w:val="center"/>
              <w:rPr>
                <w:rFonts w:eastAsia="Times New Roman"/>
                <w:sz w:val="22"/>
                <w:szCs w:val="22"/>
              </w:rPr>
            </w:pPr>
          </w:p>
        </w:tc>
        <w:tc>
          <w:tcPr>
            <w:tcW w:w="1494" w:type="dxa"/>
            <w:vAlign w:val="center"/>
          </w:tcPr>
          <w:p w14:paraId="5D3FB2D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FBC5810" w14:textId="77777777" w:rsidR="008774B2" w:rsidRDefault="008774B2" w:rsidP="006C4ACA">
            <w:pPr>
              <w:jc w:val="center"/>
              <w:rPr>
                <w:rFonts w:eastAsia="Times New Roman"/>
                <w:sz w:val="22"/>
                <w:szCs w:val="22"/>
              </w:rPr>
            </w:pPr>
          </w:p>
        </w:tc>
      </w:tr>
      <w:tr w:rsidR="008774B2" w14:paraId="36CF5745" w14:textId="77777777" w:rsidTr="006C4ACA">
        <w:tc>
          <w:tcPr>
            <w:tcW w:w="1491" w:type="dxa"/>
            <w:vMerge/>
            <w:tcBorders>
              <w:left w:val="single" w:sz="24" w:space="0" w:color="auto"/>
            </w:tcBorders>
            <w:vAlign w:val="center"/>
          </w:tcPr>
          <w:p w14:paraId="26AE67B4"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BCD38EA"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5B0D1849" w14:textId="77777777" w:rsidR="008774B2" w:rsidRDefault="008774B2" w:rsidP="006C4ACA">
            <w:pPr>
              <w:jc w:val="center"/>
              <w:rPr>
                <w:rFonts w:eastAsia="Times New Roman"/>
                <w:sz w:val="22"/>
                <w:szCs w:val="22"/>
              </w:rPr>
            </w:pPr>
          </w:p>
        </w:tc>
        <w:tc>
          <w:tcPr>
            <w:tcW w:w="1497" w:type="dxa"/>
            <w:vAlign w:val="center"/>
          </w:tcPr>
          <w:p w14:paraId="206999F7" w14:textId="77777777" w:rsidR="008774B2" w:rsidRDefault="008774B2" w:rsidP="006C4ACA">
            <w:pPr>
              <w:jc w:val="center"/>
              <w:rPr>
                <w:rFonts w:eastAsia="Times New Roman"/>
                <w:sz w:val="22"/>
                <w:szCs w:val="22"/>
              </w:rPr>
            </w:pPr>
          </w:p>
        </w:tc>
        <w:tc>
          <w:tcPr>
            <w:tcW w:w="1494" w:type="dxa"/>
            <w:vAlign w:val="center"/>
          </w:tcPr>
          <w:p w14:paraId="0E444C5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D321EAA" w14:textId="77777777" w:rsidR="008774B2" w:rsidRDefault="008774B2" w:rsidP="006C4ACA">
            <w:pPr>
              <w:jc w:val="center"/>
              <w:rPr>
                <w:rFonts w:eastAsia="Times New Roman"/>
                <w:sz w:val="22"/>
                <w:szCs w:val="22"/>
              </w:rPr>
            </w:pPr>
          </w:p>
        </w:tc>
      </w:tr>
      <w:tr w:rsidR="008774B2" w14:paraId="308A5BA9" w14:textId="77777777" w:rsidTr="006C4ACA">
        <w:tc>
          <w:tcPr>
            <w:tcW w:w="1491" w:type="dxa"/>
            <w:vMerge/>
            <w:tcBorders>
              <w:left w:val="single" w:sz="24" w:space="0" w:color="auto"/>
            </w:tcBorders>
            <w:vAlign w:val="center"/>
          </w:tcPr>
          <w:p w14:paraId="4B53C11E"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7246793"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7AA65DC5" w14:textId="77777777" w:rsidR="008774B2" w:rsidRDefault="008774B2" w:rsidP="006C4ACA">
            <w:pPr>
              <w:jc w:val="center"/>
              <w:rPr>
                <w:rFonts w:eastAsia="Times New Roman"/>
                <w:sz w:val="22"/>
                <w:szCs w:val="22"/>
              </w:rPr>
            </w:pPr>
          </w:p>
        </w:tc>
        <w:tc>
          <w:tcPr>
            <w:tcW w:w="1497" w:type="dxa"/>
            <w:vAlign w:val="center"/>
          </w:tcPr>
          <w:p w14:paraId="5B6859EF" w14:textId="77777777" w:rsidR="008774B2" w:rsidRDefault="008774B2" w:rsidP="006C4ACA">
            <w:pPr>
              <w:jc w:val="center"/>
              <w:rPr>
                <w:rFonts w:eastAsia="Times New Roman"/>
                <w:sz w:val="22"/>
                <w:szCs w:val="22"/>
              </w:rPr>
            </w:pPr>
          </w:p>
        </w:tc>
        <w:tc>
          <w:tcPr>
            <w:tcW w:w="1494" w:type="dxa"/>
            <w:vAlign w:val="center"/>
          </w:tcPr>
          <w:p w14:paraId="4D4EF9F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9D87842" w14:textId="77777777" w:rsidR="008774B2" w:rsidRDefault="008774B2" w:rsidP="006C4ACA">
            <w:pPr>
              <w:jc w:val="center"/>
              <w:rPr>
                <w:rFonts w:eastAsia="Times New Roman"/>
                <w:sz w:val="22"/>
                <w:szCs w:val="22"/>
              </w:rPr>
            </w:pPr>
          </w:p>
        </w:tc>
      </w:tr>
      <w:tr w:rsidR="008774B2" w14:paraId="460B668D" w14:textId="77777777" w:rsidTr="006C4ACA">
        <w:tc>
          <w:tcPr>
            <w:tcW w:w="1491" w:type="dxa"/>
            <w:vMerge/>
            <w:tcBorders>
              <w:left w:val="single" w:sz="24" w:space="0" w:color="auto"/>
            </w:tcBorders>
            <w:vAlign w:val="center"/>
          </w:tcPr>
          <w:p w14:paraId="46EB3A83"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9307E71"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646FA07F" w14:textId="77777777" w:rsidR="008774B2" w:rsidRDefault="008774B2" w:rsidP="006C4ACA">
            <w:pPr>
              <w:jc w:val="center"/>
              <w:rPr>
                <w:rFonts w:eastAsia="Times New Roman"/>
                <w:sz w:val="22"/>
                <w:szCs w:val="22"/>
              </w:rPr>
            </w:pPr>
          </w:p>
        </w:tc>
        <w:tc>
          <w:tcPr>
            <w:tcW w:w="1497" w:type="dxa"/>
            <w:vAlign w:val="center"/>
          </w:tcPr>
          <w:p w14:paraId="296D141C" w14:textId="77777777" w:rsidR="008774B2" w:rsidRDefault="008774B2" w:rsidP="006C4ACA">
            <w:pPr>
              <w:jc w:val="center"/>
              <w:rPr>
                <w:rFonts w:eastAsia="Times New Roman"/>
                <w:sz w:val="22"/>
                <w:szCs w:val="22"/>
              </w:rPr>
            </w:pPr>
          </w:p>
        </w:tc>
        <w:tc>
          <w:tcPr>
            <w:tcW w:w="1494" w:type="dxa"/>
            <w:vAlign w:val="center"/>
          </w:tcPr>
          <w:p w14:paraId="58A94632"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0F6C5B3" w14:textId="77777777" w:rsidR="008774B2" w:rsidRDefault="008774B2" w:rsidP="006C4ACA">
            <w:pPr>
              <w:jc w:val="center"/>
              <w:rPr>
                <w:rFonts w:eastAsia="Times New Roman"/>
                <w:sz w:val="22"/>
                <w:szCs w:val="22"/>
              </w:rPr>
            </w:pPr>
          </w:p>
        </w:tc>
      </w:tr>
      <w:tr w:rsidR="008774B2" w14:paraId="3A5D0C2C" w14:textId="77777777" w:rsidTr="006C4ACA">
        <w:tc>
          <w:tcPr>
            <w:tcW w:w="1491" w:type="dxa"/>
            <w:vMerge/>
            <w:tcBorders>
              <w:left w:val="single" w:sz="24" w:space="0" w:color="auto"/>
            </w:tcBorders>
            <w:vAlign w:val="center"/>
          </w:tcPr>
          <w:p w14:paraId="3E6A193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757608E"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3E1FD2D2" w14:textId="77777777" w:rsidR="008774B2" w:rsidRDefault="008774B2" w:rsidP="006C4ACA">
            <w:pPr>
              <w:jc w:val="center"/>
              <w:rPr>
                <w:rFonts w:eastAsia="Times New Roman"/>
                <w:sz w:val="22"/>
                <w:szCs w:val="22"/>
              </w:rPr>
            </w:pPr>
          </w:p>
        </w:tc>
        <w:tc>
          <w:tcPr>
            <w:tcW w:w="1497" w:type="dxa"/>
            <w:vAlign w:val="center"/>
          </w:tcPr>
          <w:p w14:paraId="65E794B5" w14:textId="77777777" w:rsidR="008774B2" w:rsidRDefault="008774B2" w:rsidP="006C4ACA">
            <w:pPr>
              <w:jc w:val="center"/>
              <w:rPr>
                <w:rFonts w:eastAsia="Times New Roman"/>
                <w:sz w:val="22"/>
                <w:szCs w:val="22"/>
              </w:rPr>
            </w:pPr>
          </w:p>
        </w:tc>
        <w:tc>
          <w:tcPr>
            <w:tcW w:w="1494" w:type="dxa"/>
            <w:vAlign w:val="center"/>
          </w:tcPr>
          <w:p w14:paraId="0040DC7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3568C9C" w14:textId="77777777" w:rsidR="008774B2" w:rsidRDefault="008774B2" w:rsidP="006C4ACA">
            <w:pPr>
              <w:jc w:val="center"/>
              <w:rPr>
                <w:rFonts w:eastAsia="Times New Roman"/>
                <w:sz w:val="22"/>
                <w:szCs w:val="22"/>
              </w:rPr>
            </w:pPr>
          </w:p>
        </w:tc>
      </w:tr>
      <w:tr w:rsidR="008774B2" w14:paraId="7322596B" w14:textId="77777777" w:rsidTr="006C4ACA">
        <w:tc>
          <w:tcPr>
            <w:tcW w:w="1491" w:type="dxa"/>
            <w:vMerge/>
            <w:tcBorders>
              <w:left w:val="single" w:sz="24" w:space="0" w:color="auto"/>
            </w:tcBorders>
            <w:vAlign w:val="center"/>
          </w:tcPr>
          <w:p w14:paraId="1EA8D17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D79C2FD"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533A332F" w14:textId="77777777" w:rsidR="008774B2" w:rsidRDefault="008774B2" w:rsidP="006C4ACA">
            <w:pPr>
              <w:jc w:val="center"/>
              <w:rPr>
                <w:rFonts w:eastAsia="Times New Roman"/>
                <w:sz w:val="22"/>
                <w:szCs w:val="22"/>
              </w:rPr>
            </w:pPr>
          </w:p>
        </w:tc>
        <w:tc>
          <w:tcPr>
            <w:tcW w:w="1497" w:type="dxa"/>
            <w:vAlign w:val="center"/>
          </w:tcPr>
          <w:p w14:paraId="7ACA72A7" w14:textId="77777777" w:rsidR="008774B2" w:rsidRDefault="008774B2" w:rsidP="006C4ACA">
            <w:pPr>
              <w:jc w:val="center"/>
              <w:rPr>
                <w:rFonts w:eastAsia="Times New Roman"/>
                <w:sz w:val="22"/>
                <w:szCs w:val="22"/>
              </w:rPr>
            </w:pPr>
          </w:p>
        </w:tc>
        <w:tc>
          <w:tcPr>
            <w:tcW w:w="1494" w:type="dxa"/>
            <w:vAlign w:val="center"/>
          </w:tcPr>
          <w:p w14:paraId="439D760A"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0AC643C3" w14:textId="77777777" w:rsidR="008774B2" w:rsidRDefault="008774B2" w:rsidP="006C4ACA">
            <w:pPr>
              <w:jc w:val="center"/>
              <w:rPr>
                <w:rFonts w:eastAsia="Times New Roman"/>
                <w:sz w:val="22"/>
                <w:szCs w:val="22"/>
              </w:rPr>
            </w:pPr>
          </w:p>
        </w:tc>
      </w:tr>
      <w:tr w:rsidR="008774B2" w14:paraId="35C2A32A" w14:textId="77777777" w:rsidTr="006C4ACA">
        <w:tc>
          <w:tcPr>
            <w:tcW w:w="1491" w:type="dxa"/>
            <w:vMerge/>
            <w:tcBorders>
              <w:left w:val="single" w:sz="24" w:space="0" w:color="auto"/>
            </w:tcBorders>
            <w:vAlign w:val="center"/>
          </w:tcPr>
          <w:p w14:paraId="07CD45F3"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9013A4A"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6F261FDE" w14:textId="77777777" w:rsidR="008774B2" w:rsidRDefault="008774B2" w:rsidP="006C4ACA">
            <w:pPr>
              <w:jc w:val="center"/>
              <w:rPr>
                <w:rFonts w:eastAsia="Times New Roman"/>
                <w:sz w:val="22"/>
                <w:szCs w:val="22"/>
              </w:rPr>
            </w:pPr>
          </w:p>
        </w:tc>
        <w:tc>
          <w:tcPr>
            <w:tcW w:w="1497" w:type="dxa"/>
            <w:vAlign w:val="center"/>
          </w:tcPr>
          <w:p w14:paraId="24A17293" w14:textId="77777777" w:rsidR="008774B2" w:rsidRDefault="008774B2" w:rsidP="006C4ACA">
            <w:pPr>
              <w:jc w:val="center"/>
              <w:rPr>
                <w:rFonts w:eastAsia="Times New Roman"/>
                <w:sz w:val="22"/>
                <w:szCs w:val="22"/>
              </w:rPr>
            </w:pPr>
          </w:p>
        </w:tc>
        <w:tc>
          <w:tcPr>
            <w:tcW w:w="1494" w:type="dxa"/>
            <w:vAlign w:val="center"/>
          </w:tcPr>
          <w:p w14:paraId="60B52CAB"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17F8FF6" w14:textId="77777777" w:rsidR="008774B2" w:rsidRDefault="008774B2" w:rsidP="006C4ACA">
            <w:pPr>
              <w:jc w:val="center"/>
              <w:rPr>
                <w:rFonts w:eastAsia="Times New Roman"/>
                <w:sz w:val="22"/>
                <w:szCs w:val="22"/>
              </w:rPr>
            </w:pPr>
          </w:p>
        </w:tc>
      </w:tr>
      <w:tr w:rsidR="008774B2" w14:paraId="5D2CFFFB" w14:textId="77777777" w:rsidTr="006C4ACA">
        <w:tc>
          <w:tcPr>
            <w:tcW w:w="1491" w:type="dxa"/>
            <w:vMerge/>
            <w:tcBorders>
              <w:left w:val="single" w:sz="24" w:space="0" w:color="auto"/>
              <w:bottom w:val="single" w:sz="24" w:space="0" w:color="auto"/>
            </w:tcBorders>
            <w:vAlign w:val="center"/>
          </w:tcPr>
          <w:p w14:paraId="06FA5116"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C056FC4"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079D8394"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40CD8248"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270BE2DE"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0E0B28E8" w14:textId="77777777" w:rsidR="008774B2" w:rsidRDefault="008774B2" w:rsidP="006C4ACA">
            <w:pPr>
              <w:jc w:val="center"/>
              <w:rPr>
                <w:rFonts w:eastAsia="Times New Roman"/>
                <w:sz w:val="22"/>
                <w:szCs w:val="22"/>
              </w:rPr>
            </w:pPr>
          </w:p>
        </w:tc>
      </w:tr>
    </w:tbl>
    <w:p w14:paraId="5DFCA62A" w14:textId="77777777" w:rsidR="008774B2" w:rsidRDefault="008774B2" w:rsidP="008774B2">
      <w:pPr>
        <w:rPr>
          <w:rFonts w:eastAsia="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35BD0D17"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1D8CD3DE"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EA8BAFF"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A1AB02F"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CE5FC54"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3E0DE2A8"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7075453E" w14:textId="77777777" w:rsidTr="006C4ACA">
        <w:tc>
          <w:tcPr>
            <w:tcW w:w="2881" w:type="dxa"/>
            <w:gridSpan w:val="2"/>
            <w:tcBorders>
              <w:top w:val="single" w:sz="24" w:space="0" w:color="auto"/>
              <w:left w:val="single" w:sz="24" w:space="0" w:color="auto"/>
              <w:right w:val="single" w:sz="24" w:space="0" w:color="auto"/>
            </w:tcBorders>
            <w:vAlign w:val="center"/>
          </w:tcPr>
          <w:p w14:paraId="30ABFED4"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515BCBD4"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49A7626D"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3577C458"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4EB42827" w14:textId="77777777" w:rsidR="008774B2" w:rsidRDefault="008774B2" w:rsidP="006C4ACA">
            <w:pPr>
              <w:jc w:val="center"/>
              <w:rPr>
                <w:rFonts w:eastAsia="Times New Roman"/>
                <w:sz w:val="22"/>
                <w:szCs w:val="22"/>
              </w:rPr>
            </w:pPr>
          </w:p>
        </w:tc>
      </w:tr>
      <w:tr w:rsidR="008774B2" w14:paraId="3F9CC98E" w14:textId="77777777" w:rsidTr="006C4ACA">
        <w:tc>
          <w:tcPr>
            <w:tcW w:w="2881" w:type="dxa"/>
            <w:gridSpan w:val="2"/>
            <w:tcBorders>
              <w:left w:val="single" w:sz="24" w:space="0" w:color="auto"/>
              <w:bottom w:val="single" w:sz="24" w:space="0" w:color="auto"/>
              <w:right w:val="single" w:sz="24" w:space="0" w:color="auto"/>
            </w:tcBorders>
            <w:vAlign w:val="center"/>
          </w:tcPr>
          <w:p w14:paraId="5DEE5CFF"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1C729E0C"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7425EC0D"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6DDDA9AD"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6BC354E5" w14:textId="77777777" w:rsidR="008774B2" w:rsidRDefault="008774B2" w:rsidP="006C4ACA">
            <w:pPr>
              <w:jc w:val="center"/>
              <w:rPr>
                <w:rFonts w:eastAsia="Times New Roman"/>
                <w:sz w:val="22"/>
                <w:szCs w:val="22"/>
              </w:rPr>
            </w:pPr>
          </w:p>
        </w:tc>
      </w:tr>
      <w:tr w:rsidR="008774B2" w14:paraId="7E92BFF0" w14:textId="77777777" w:rsidTr="006C4ACA">
        <w:tc>
          <w:tcPr>
            <w:tcW w:w="1491" w:type="dxa"/>
            <w:vMerge w:val="restart"/>
            <w:tcBorders>
              <w:top w:val="single" w:sz="24" w:space="0" w:color="auto"/>
              <w:left w:val="single" w:sz="24" w:space="0" w:color="auto"/>
            </w:tcBorders>
            <w:vAlign w:val="center"/>
          </w:tcPr>
          <w:p w14:paraId="7CED29DE"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16C2F52"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1E60386E"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C618D0E"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756D3BA8"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A9699AF" w14:textId="77777777" w:rsidR="008774B2" w:rsidRDefault="008774B2" w:rsidP="006C4ACA">
            <w:pPr>
              <w:jc w:val="center"/>
              <w:rPr>
                <w:rFonts w:eastAsia="Times New Roman"/>
                <w:sz w:val="22"/>
                <w:szCs w:val="22"/>
              </w:rPr>
            </w:pPr>
          </w:p>
        </w:tc>
      </w:tr>
      <w:tr w:rsidR="008774B2" w14:paraId="01A5D118" w14:textId="77777777" w:rsidTr="006C4ACA">
        <w:tc>
          <w:tcPr>
            <w:tcW w:w="1491" w:type="dxa"/>
            <w:vMerge/>
            <w:tcBorders>
              <w:left w:val="single" w:sz="24" w:space="0" w:color="auto"/>
            </w:tcBorders>
            <w:vAlign w:val="center"/>
          </w:tcPr>
          <w:p w14:paraId="5EDA53A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8C7CBB6"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23DEFF1A" w14:textId="77777777" w:rsidR="008774B2" w:rsidRDefault="008774B2" w:rsidP="006C4ACA">
            <w:pPr>
              <w:jc w:val="center"/>
              <w:rPr>
                <w:rFonts w:eastAsia="Times New Roman"/>
                <w:sz w:val="22"/>
                <w:szCs w:val="22"/>
              </w:rPr>
            </w:pPr>
          </w:p>
        </w:tc>
        <w:tc>
          <w:tcPr>
            <w:tcW w:w="1497" w:type="dxa"/>
            <w:vAlign w:val="center"/>
          </w:tcPr>
          <w:p w14:paraId="3CED5732" w14:textId="77777777" w:rsidR="008774B2" w:rsidRDefault="008774B2" w:rsidP="006C4ACA">
            <w:pPr>
              <w:jc w:val="center"/>
              <w:rPr>
                <w:rFonts w:eastAsia="Times New Roman"/>
                <w:sz w:val="22"/>
                <w:szCs w:val="22"/>
              </w:rPr>
            </w:pPr>
          </w:p>
        </w:tc>
        <w:tc>
          <w:tcPr>
            <w:tcW w:w="1494" w:type="dxa"/>
            <w:vAlign w:val="center"/>
          </w:tcPr>
          <w:p w14:paraId="7836EF5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E88655F" w14:textId="77777777" w:rsidR="008774B2" w:rsidRDefault="008774B2" w:rsidP="006C4ACA">
            <w:pPr>
              <w:jc w:val="center"/>
              <w:rPr>
                <w:rFonts w:eastAsia="Times New Roman"/>
                <w:sz w:val="22"/>
                <w:szCs w:val="22"/>
              </w:rPr>
            </w:pPr>
          </w:p>
        </w:tc>
      </w:tr>
      <w:tr w:rsidR="008774B2" w14:paraId="7BE22095" w14:textId="77777777" w:rsidTr="006C4ACA">
        <w:tc>
          <w:tcPr>
            <w:tcW w:w="1491" w:type="dxa"/>
            <w:vMerge/>
            <w:tcBorders>
              <w:left w:val="single" w:sz="24" w:space="0" w:color="auto"/>
            </w:tcBorders>
            <w:vAlign w:val="center"/>
          </w:tcPr>
          <w:p w14:paraId="515348A1"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3162A33"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045DA014" w14:textId="77777777" w:rsidR="008774B2" w:rsidRDefault="008774B2" w:rsidP="006C4ACA">
            <w:pPr>
              <w:jc w:val="center"/>
              <w:rPr>
                <w:rFonts w:eastAsia="Times New Roman"/>
                <w:sz w:val="22"/>
                <w:szCs w:val="22"/>
              </w:rPr>
            </w:pPr>
          </w:p>
        </w:tc>
        <w:tc>
          <w:tcPr>
            <w:tcW w:w="1497" w:type="dxa"/>
            <w:vAlign w:val="center"/>
          </w:tcPr>
          <w:p w14:paraId="16D2BF91" w14:textId="77777777" w:rsidR="008774B2" w:rsidRDefault="008774B2" w:rsidP="006C4ACA">
            <w:pPr>
              <w:jc w:val="center"/>
              <w:rPr>
                <w:rFonts w:eastAsia="Times New Roman"/>
                <w:sz w:val="22"/>
                <w:szCs w:val="22"/>
              </w:rPr>
            </w:pPr>
          </w:p>
        </w:tc>
        <w:tc>
          <w:tcPr>
            <w:tcW w:w="1494" w:type="dxa"/>
            <w:vAlign w:val="center"/>
          </w:tcPr>
          <w:p w14:paraId="2E0BCCC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5BC825F" w14:textId="77777777" w:rsidR="008774B2" w:rsidRDefault="008774B2" w:rsidP="006C4ACA">
            <w:pPr>
              <w:jc w:val="center"/>
              <w:rPr>
                <w:rFonts w:eastAsia="Times New Roman"/>
                <w:sz w:val="22"/>
                <w:szCs w:val="22"/>
              </w:rPr>
            </w:pPr>
          </w:p>
        </w:tc>
      </w:tr>
      <w:tr w:rsidR="008774B2" w14:paraId="325CD0AC" w14:textId="77777777" w:rsidTr="006C4ACA">
        <w:tc>
          <w:tcPr>
            <w:tcW w:w="1491" w:type="dxa"/>
            <w:vMerge/>
            <w:tcBorders>
              <w:left w:val="single" w:sz="24" w:space="0" w:color="auto"/>
            </w:tcBorders>
            <w:vAlign w:val="center"/>
          </w:tcPr>
          <w:p w14:paraId="2D08E0D0"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8A5645A"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0C07B3E7" w14:textId="77777777" w:rsidR="008774B2" w:rsidRDefault="008774B2" w:rsidP="006C4ACA">
            <w:pPr>
              <w:jc w:val="center"/>
              <w:rPr>
                <w:rFonts w:eastAsia="Times New Roman"/>
                <w:sz w:val="22"/>
                <w:szCs w:val="22"/>
              </w:rPr>
            </w:pPr>
          </w:p>
        </w:tc>
        <w:tc>
          <w:tcPr>
            <w:tcW w:w="1497" w:type="dxa"/>
            <w:vAlign w:val="center"/>
          </w:tcPr>
          <w:p w14:paraId="1E8D6B47" w14:textId="77777777" w:rsidR="008774B2" w:rsidRDefault="008774B2" w:rsidP="006C4ACA">
            <w:pPr>
              <w:jc w:val="center"/>
              <w:rPr>
                <w:rFonts w:eastAsia="Times New Roman"/>
                <w:sz w:val="22"/>
                <w:szCs w:val="22"/>
              </w:rPr>
            </w:pPr>
          </w:p>
        </w:tc>
        <w:tc>
          <w:tcPr>
            <w:tcW w:w="1494" w:type="dxa"/>
            <w:vAlign w:val="center"/>
          </w:tcPr>
          <w:p w14:paraId="32594BC6"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6BCC1A0" w14:textId="77777777" w:rsidR="008774B2" w:rsidRDefault="008774B2" w:rsidP="006C4ACA">
            <w:pPr>
              <w:jc w:val="center"/>
              <w:rPr>
                <w:rFonts w:eastAsia="Times New Roman"/>
                <w:sz w:val="22"/>
                <w:szCs w:val="22"/>
              </w:rPr>
            </w:pPr>
          </w:p>
        </w:tc>
      </w:tr>
      <w:tr w:rsidR="008774B2" w14:paraId="58545903" w14:textId="77777777" w:rsidTr="006C4ACA">
        <w:tc>
          <w:tcPr>
            <w:tcW w:w="1491" w:type="dxa"/>
            <w:vMerge/>
            <w:tcBorders>
              <w:left w:val="single" w:sz="24" w:space="0" w:color="auto"/>
            </w:tcBorders>
            <w:vAlign w:val="center"/>
          </w:tcPr>
          <w:p w14:paraId="2DBE1D2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170D2EE"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1058E109" w14:textId="77777777" w:rsidR="008774B2" w:rsidRDefault="008774B2" w:rsidP="006C4ACA">
            <w:pPr>
              <w:jc w:val="center"/>
              <w:rPr>
                <w:rFonts w:eastAsia="Times New Roman"/>
                <w:sz w:val="22"/>
                <w:szCs w:val="22"/>
              </w:rPr>
            </w:pPr>
          </w:p>
        </w:tc>
        <w:tc>
          <w:tcPr>
            <w:tcW w:w="1497" w:type="dxa"/>
            <w:vAlign w:val="center"/>
          </w:tcPr>
          <w:p w14:paraId="3CBDD163" w14:textId="77777777" w:rsidR="008774B2" w:rsidRDefault="008774B2" w:rsidP="006C4ACA">
            <w:pPr>
              <w:jc w:val="center"/>
              <w:rPr>
                <w:rFonts w:eastAsia="Times New Roman"/>
                <w:sz w:val="22"/>
                <w:szCs w:val="22"/>
              </w:rPr>
            </w:pPr>
          </w:p>
        </w:tc>
        <w:tc>
          <w:tcPr>
            <w:tcW w:w="1494" w:type="dxa"/>
            <w:vAlign w:val="center"/>
          </w:tcPr>
          <w:p w14:paraId="5916A8D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55927AF" w14:textId="77777777" w:rsidR="008774B2" w:rsidRDefault="008774B2" w:rsidP="006C4ACA">
            <w:pPr>
              <w:jc w:val="center"/>
              <w:rPr>
                <w:rFonts w:eastAsia="Times New Roman"/>
                <w:sz w:val="22"/>
                <w:szCs w:val="22"/>
              </w:rPr>
            </w:pPr>
          </w:p>
        </w:tc>
      </w:tr>
      <w:tr w:rsidR="008774B2" w14:paraId="61251E01" w14:textId="77777777" w:rsidTr="006C4ACA">
        <w:tc>
          <w:tcPr>
            <w:tcW w:w="1491" w:type="dxa"/>
            <w:vMerge/>
            <w:tcBorders>
              <w:left w:val="single" w:sz="24" w:space="0" w:color="auto"/>
            </w:tcBorders>
            <w:vAlign w:val="center"/>
          </w:tcPr>
          <w:p w14:paraId="36E7AC4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0C8A748"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5CC67BA7" w14:textId="77777777" w:rsidR="008774B2" w:rsidRDefault="008774B2" w:rsidP="006C4ACA">
            <w:pPr>
              <w:jc w:val="center"/>
              <w:rPr>
                <w:rFonts w:eastAsia="Times New Roman"/>
                <w:sz w:val="22"/>
                <w:szCs w:val="22"/>
              </w:rPr>
            </w:pPr>
          </w:p>
        </w:tc>
        <w:tc>
          <w:tcPr>
            <w:tcW w:w="1497" w:type="dxa"/>
            <w:vAlign w:val="center"/>
          </w:tcPr>
          <w:p w14:paraId="4582914E" w14:textId="77777777" w:rsidR="008774B2" w:rsidRDefault="008774B2" w:rsidP="006C4ACA">
            <w:pPr>
              <w:jc w:val="center"/>
              <w:rPr>
                <w:rFonts w:eastAsia="Times New Roman"/>
                <w:sz w:val="22"/>
                <w:szCs w:val="22"/>
              </w:rPr>
            </w:pPr>
          </w:p>
        </w:tc>
        <w:tc>
          <w:tcPr>
            <w:tcW w:w="1494" w:type="dxa"/>
            <w:vAlign w:val="center"/>
          </w:tcPr>
          <w:p w14:paraId="3D0D3CC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3FE22152" w14:textId="77777777" w:rsidR="008774B2" w:rsidRDefault="008774B2" w:rsidP="006C4ACA">
            <w:pPr>
              <w:jc w:val="center"/>
              <w:rPr>
                <w:rFonts w:eastAsia="Times New Roman"/>
                <w:sz w:val="22"/>
                <w:szCs w:val="22"/>
              </w:rPr>
            </w:pPr>
          </w:p>
        </w:tc>
      </w:tr>
      <w:tr w:rsidR="008774B2" w14:paraId="20B53582" w14:textId="77777777" w:rsidTr="006C4ACA">
        <w:tc>
          <w:tcPr>
            <w:tcW w:w="1491" w:type="dxa"/>
            <w:vMerge/>
            <w:tcBorders>
              <w:left w:val="single" w:sz="24" w:space="0" w:color="auto"/>
            </w:tcBorders>
            <w:vAlign w:val="center"/>
          </w:tcPr>
          <w:p w14:paraId="67FCF6A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E908E1C"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3AA8AFA6" w14:textId="77777777" w:rsidR="008774B2" w:rsidRDefault="008774B2" w:rsidP="006C4ACA">
            <w:pPr>
              <w:jc w:val="center"/>
              <w:rPr>
                <w:rFonts w:eastAsia="Times New Roman"/>
                <w:sz w:val="22"/>
                <w:szCs w:val="22"/>
              </w:rPr>
            </w:pPr>
          </w:p>
        </w:tc>
        <w:tc>
          <w:tcPr>
            <w:tcW w:w="1497" w:type="dxa"/>
            <w:vAlign w:val="center"/>
          </w:tcPr>
          <w:p w14:paraId="7467474C" w14:textId="77777777" w:rsidR="008774B2" w:rsidRDefault="008774B2" w:rsidP="006C4ACA">
            <w:pPr>
              <w:jc w:val="center"/>
              <w:rPr>
                <w:rFonts w:eastAsia="Times New Roman"/>
                <w:sz w:val="22"/>
                <w:szCs w:val="22"/>
              </w:rPr>
            </w:pPr>
          </w:p>
        </w:tc>
        <w:tc>
          <w:tcPr>
            <w:tcW w:w="1494" w:type="dxa"/>
            <w:vAlign w:val="center"/>
          </w:tcPr>
          <w:p w14:paraId="3927203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D0B2C74" w14:textId="77777777" w:rsidR="008774B2" w:rsidRDefault="008774B2" w:rsidP="006C4ACA">
            <w:pPr>
              <w:jc w:val="center"/>
              <w:rPr>
                <w:rFonts w:eastAsia="Times New Roman"/>
                <w:sz w:val="22"/>
                <w:szCs w:val="22"/>
              </w:rPr>
            </w:pPr>
          </w:p>
        </w:tc>
      </w:tr>
      <w:tr w:rsidR="008774B2" w14:paraId="788EEF88" w14:textId="77777777" w:rsidTr="006C4ACA">
        <w:tc>
          <w:tcPr>
            <w:tcW w:w="1491" w:type="dxa"/>
            <w:vMerge/>
            <w:tcBorders>
              <w:left w:val="single" w:sz="24" w:space="0" w:color="auto"/>
            </w:tcBorders>
            <w:vAlign w:val="center"/>
          </w:tcPr>
          <w:p w14:paraId="62D28E1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2A3298E"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087E14D1" w14:textId="77777777" w:rsidR="008774B2" w:rsidRDefault="008774B2" w:rsidP="006C4ACA">
            <w:pPr>
              <w:jc w:val="center"/>
              <w:rPr>
                <w:rFonts w:eastAsia="Times New Roman"/>
                <w:sz w:val="22"/>
                <w:szCs w:val="22"/>
              </w:rPr>
            </w:pPr>
          </w:p>
        </w:tc>
        <w:tc>
          <w:tcPr>
            <w:tcW w:w="1497" w:type="dxa"/>
            <w:vAlign w:val="center"/>
          </w:tcPr>
          <w:p w14:paraId="67F13C70" w14:textId="77777777" w:rsidR="008774B2" w:rsidRDefault="008774B2" w:rsidP="006C4ACA">
            <w:pPr>
              <w:jc w:val="center"/>
              <w:rPr>
                <w:rFonts w:eastAsia="Times New Roman"/>
                <w:sz w:val="22"/>
                <w:szCs w:val="22"/>
              </w:rPr>
            </w:pPr>
          </w:p>
        </w:tc>
        <w:tc>
          <w:tcPr>
            <w:tcW w:w="1494" w:type="dxa"/>
            <w:vAlign w:val="center"/>
          </w:tcPr>
          <w:p w14:paraId="2CA87C77"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6BBAAA9" w14:textId="77777777" w:rsidR="008774B2" w:rsidRDefault="008774B2" w:rsidP="006C4ACA">
            <w:pPr>
              <w:jc w:val="center"/>
              <w:rPr>
                <w:rFonts w:eastAsia="Times New Roman"/>
                <w:sz w:val="22"/>
                <w:szCs w:val="22"/>
              </w:rPr>
            </w:pPr>
          </w:p>
        </w:tc>
      </w:tr>
      <w:tr w:rsidR="008774B2" w14:paraId="50888AE8" w14:textId="77777777" w:rsidTr="006C4ACA">
        <w:tc>
          <w:tcPr>
            <w:tcW w:w="1491" w:type="dxa"/>
            <w:vMerge/>
            <w:tcBorders>
              <w:left w:val="single" w:sz="24" w:space="0" w:color="auto"/>
              <w:bottom w:val="single" w:sz="24" w:space="0" w:color="auto"/>
            </w:tcBorders>
            <w:vAlign w:val="center"/>
          </w:tcPr>
          <w:p w14:paraId="1E8821F4"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78B56B2"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6789C853"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2BD6F3F1"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0592B95"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27E9D476" w14:textId="77777777" w:rsidR="008774B2" w:rsidRDefault="008774B2" w:rsidP="006C4ACA">
            <w:pPr>
              <w:jc w:val="center"/>
              <w:rPr>
                <w:rFonts w:eastAsia="Times New Roman"/>
                <w:sz w:val="22"/>
                <w:szCs w:val="22"/>
              </w:rPr>
            </w:pPr>
          </w:p>
        </w:tc>
      </w:tr>
    </w:tbl>
    <w:p w14:paraId="226526C3" w14:textId="77777777" w:rsidR="008774B2" w:rsidRPr="008774B2" w:rsidRDefault="008774B2" w:rsidP="008774B2">
      <w:pPr>
        <w:rPr>
          <w:rFonts w:eastAsia="Times New Roman"/>
          <w:b/>
          <w:sz w:val="22"/>
          <w:szCs w:val="22"/>
        </w:rPr>
      </w:pPr>
    </w:p>
    <w:p w14:paraId="24D628B4" w14:textId="77777777" w:rsidR="00F85A0F" w:rsidRPr="000E1D90" w:rsidRDefault="00F85A0F" w:rsidP="00F85A0F">
      <w:pPr>
        <w:pStyle w:val="ListParagraph"/>
        <w:numPr>
          <w:ilvl w:val="1"/>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Program Efficiency and Runtime Analysis</w:t>
      </w:r>
      <w:r>
        <w:rPr>
          <w:rFonts w:ascii="Times New Roman" w:eastAsia="Times New Roman" w:hAnsi="Times New Roman" w:cs="Times New Roman"/>
          <w:b/>
          <w:sz w:val="22"/>
          <w:szCs w:val="22"/>
        </w:rPr>
        <w:br/>
      </w: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eastAsia="Times New Roman" w:hAnsi="Cambria Math" w:cs="Times New Roman"/>
            <w:sz w:val="22"/>
            <w:szCs w:val="22"/>
          </w:rPr>
          <m:t>O(</m:t>
        </m:r>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N</m:t>
            </m:r>
          </m:e>
          <m:sup>
            <m:r>
              <w:rPr>
                <w:rFonts w:ascii="Cambria Math" w:eastAsia="Times New Roman" w:hAnsi="Cambria Math" w:cs="Times New Roman"/>
                <w:sz w:val="22"/>
                <w:szCs w:val="22"/>
              </w:rPr>
              <m:t>2</m:t>
            </m:r>
          </m:sup>
        </m:sSup>
        <m:r>
          <w:rPr>
            <w:rFonts w:ascii="Cambria Math" w:eastAsia="Times New Roman" w:hAnsi="Cambria Math" w:cs="Times New Roman"/>
            <w:sz w:val="22"/>
            <w:szCs w:val="22"/>
          </w:rPr>
          <m:t>)</m:t>
        </m:r>
      </m:oMath>
      <w:r>
        <w:rPr>
          <w:rFonts w:ascii="Times New Roman" w:eastAsia="Times New Roman" w:hAnsi="Times New Roman" w:cs="Times New Roman"/>
          <w:sz w:val="22"/>
          <w:szCs w:val="22"/>
        </w:rPr>
        <w:t xml:space="preserve"> and is not a problem for small simulations, such as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where there is maximum of around 800 cells, taking 2 hours to complete. However, larger simulations, such as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can have as many as 3,500 cells, taking 30 hours to complete the simulation.</w:t>
      </w:r>
    </w:p>
    <w:p w14:paraId="46E45323" w14:textId="77777777" w:rsidR="00F85A0F" w:rsidRDefault="00F85A0F" w:rsidP="00F85A0F">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6.3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cs="Times New Roman"/>
            <w:sz w:val="22"/>
            <w:szCs w:val="22"/>
          </w:rPr>
          <m:t>O</m:t>
        </m:r>
        <m:d>
          <m:dPr>
            <m:ctrlPr>
              <w:rPr>
                <w:rFonts w:ascii="Cambria Math" w:eastAsia="Times New Roman" w:hAnsi="Cambria Math" w:cs="Times New Roman"/>
                <w:i/>
                <w:sz w:val="22"/>
                <w:szCs w:val="22"/>
              </w:rPr>
            </m:ctrlPr>
          </m:dPr>
          <m:e>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N</m:t>
                </m:r>
              </m:e>
              <m:sup>
                <m:r>
                  <w:rPr>
                    <w:rFonts w:ascii="Cambria Math" w:eastAsia="Times New Roman" w:hAnsi="Cambria Math" w:cs="Times New Roman"/>
                    <w:sz w:val="22"/>
                    <w:szCs w:val="22"/>
                  </w:rPr>
                  <m:t>2</m:t>
                </m:r>
              </m:sup>
            </m:sSup>
          </m:e>
        </m:d>
      </m:oMath>
      <w:r>
        <w:rPr>
          <w:rFonts w:ascii="Times New Roman" w:eastAsia="Times New Roman" w:hAnsi="Times New Roman" w:cs="Times New Roman"/>
          <w:sz w:val="22"/>
          <w:szCs w:val="22"/>
        </w:rPr>
        <w:t xml:space="preserve"> relationship. </w:t>
      </w:r>
    </w:p>
    <w:p w14:paraId="40564613" w14:textId="77777777" w:rsidR="00F85A0F" w:rsidRPr="000E1D90" w:rsidRDefault="00F85A0F" w:rsidP="00F85A0F">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lastRenderedPageBreak/>
        <w:drawing>
          <wp:inline distT="0" distB="0" distL="0" distR="0" wp14:anchorId="23B984BB" wp14:editId="1F25D054">
            <wp:extent cx="3973130" cy="2974340"/>
            <wp:effectExtent l="0" t="0" r="0" b="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8499" cy="2978359"/>
                    </a:xfrm>
                    <a:prstGeom prst="rect">
                      <a:avLst/>
                    </a:prstGeom>
                    <a:noFill/>
                    <a:ln>
                      <a:noFill/>
                    </a:ln>
                  </pic:spPr>
                </pic:pic>
              </a:graphicData>
            </a:graphic>
          </wp:inline>
        </w:drawing>
      </w:r>
    </w:p>
    <w:p w14:paraId="547B8F82" w14:textId="6514F97B" w:rsidR="008774B2" w:rsidRDefault="00F85A0F" w:rsidP="0041325E">
      <w:pPr>
        <w:jc w:val="center"/>
        <w:rPr>
          <w:rFonts w:eastAsia="Times New Roman"/>
          <w:sz w:val="22"/>
          <w:szCs w:val="22"/>
        </w:rPr>
      </w:pPr>
      <w:r>
        <w:rPr>
          <w:rFonts w:eastAsia="Times New Roman"/>
          <w:sz w:val="22"/>
          <w:szCs w:val="22"/>
        </w:rPr>
        <w:t>Figure 6.3: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44831CAF" w:rsidR="00581231" w:rsidRDefault="00121C18" w:rsidP="00581231">
      <w:pPr>
        <w:rPr>
          <w:rFonts w:eastAsia="Times New Roman"/>
          <w:b/>
          <w:sz w:val="22"/>
          <w:szCs w:val="22"/>
        </w:rPr>
      </w:pPr>
      <w:r>
        <w:rPr>
          <w:rFonts w:eastAsia="Times New Roman"/>
          <w:b/>
          <w:sz w:val="22"/>
          <w:szCs w:val="22"/>
        </w:rPr>
        <w:t>6.5</w:t>
      </w:r>
      <w:r w:rsidR="00581231">
        <w:rPr>
          <w:rFonts w:eastAsia="Times New Roman"/>
          <w:b/>
          <w:sz w:val="22"/>
          <w:szCs w:val="22"/>
        </w:rPr>
        <w:t xml:space="preserve"> Meeting with Domain Expert</w:t>
      </w:r>
    </w:p>
    <w:p w14:paraId="36F4C78D" w14:textId="77777777" w:rsidR="00581231" w:rsidRDefault="00581231" w:rsidP="00581231">
      <w:pPr>
        <w:rPr>
          <w:rFonts w:eastAsia="Times New Roman"/>
          <w:b/>
          <w:sz w:val="22"/>
          <w:szCs w:val="22"/>
        </w:rPr>
      </w:pPr>
    </w:p>
    <w:p w14:paraId="378EA54F" w14:textId="77777777" w:rsidR="00F242FA" w:rsidRDefault="00581231" w:rsidP="00582612">
      <w:pPr>
        <w:ind w:left="720"/>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CE6B65C" w:rsidR="00F242FA" w:rsidRDefault="00F242FA" w:rsidP="00582612">
      <w:pPr>
        <w:ind w:left="720"/>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he used.</w:t>
      </w:r>
    </w:p>
    <w:p w14:paraId="56E46F92" w14:textId="432E6062" w:rsidR="00581231" w:rsidRDefault="00F242FA" w:rsidP="00582612">
      <w:pPr>
        <w:ind w:left="720"/>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w:t>
      </w:r>
      <w:proofErr w:type="gramStart"/>
      <w:r>
        <w:rPr>
          <w:rFonts w:eastAsia="Times New Roman"/>
          <w:sz w:val="22"/>
          <w:szCs w:val="22"/>
        </w:rPr>
        <w:t>in reality senescent</w:t>
      </w:r>
      <w:proofErr w:type="gramEnd"/>
      <w:r>
        <w:rPr>
          <w:rFonts w:eastAsia="Times New Roman"/>
          <w:sz w:val="22"/>
          <w:szCs w:val="22"/>
        </w:rPr>
        <w:t xml:space="preserve"> cells will suddenly rapidly then remain the same size before enlarging 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77777777" w:rsidR="00CD564B" w:rsidRPr="009C3727" w:rsidRDefault="00CD564B" w:rsidP="00CD564B">
      <w:pPr>
        <w:pStyle w:val="ListParagraph"/>
        <w:numPr>
          <w:ilvl w:val="1"/>
          <w:numId w:val="9"/>
        </w:numPr>
        <w:rPr>
          <w:rFonts w:ascii="Times New Roman" w:eastAsia="Times New Roman" w:hAnsi="Times New Roman" w:cs="Times New Roman"/>
          <w:b/>
          <w:sz w:val="22"/>
          <w:szCs w:val="22"/>
        </w:rPr>
      </w:pPr>
      <w:bookmarkStart w:id="208" w:name="_GoBack"/>
      <w:bookmarkEnd w:id="208"/>
      <w:r w:rsidRPr="009C3727">
        <w:rPr>
          <w:rFonts w:ascii="Times New Roman" w:eastAsia="Times New Roman" w:hAnsi="Times New Roman" w:cs="Times New Roman"/>
          <w:b/>
          <w:sz w:val="22"/>
          <w:szCs w:val="22"/>
        </w:rPr>
        <w:t>Goals Achieved</w:t>
      </w:r>
    </w:p>
    <w:p w14:paraId="645D96DC" w14:textId="77777777" w:rsidR="00CD564B" w:rsidRPr="009C3727" w:rsidRDefault="00CD564B" w:rsidP="00CD564B">
      <w:pPr>
        <w:rPr>
          <w:rFonts w:eastAsia="Times New Roman"/>
          <w:sz w:val="22"/>
          <w:szCs w:val="22"/>
        </w:rPr>
      </w:pPr>
    </w:p>
    <w:p w14:paraId="44EE9543" w14:textId="77777777" w:rsidR="003E4A25" w:rsidRDefault="003E4A25" w:rsidP="00582612">
      <w:pPr>
        <w:ind w:left="720"/>
        <w:rPr>
          <w:rFonts w:eastAsia="Times New Roman"/>
          <w:sz w:val="22"/>
          <w:szCs w:val="22"/>
        </w:rPr>
      </w:pPr>
      <w:r>
        <w:rPr>
          <w:rFonts w:eastAsia="Times New Roman"/>
          <w:sz w:val="22"/>
          <w:szCs w:val="22"/>
        </w:rPr>
        <w:t xml:space="preserve">The predictions of the model produced are like those found in vitro, and supports the theory the domain expert had that increased senescence with age decreases wound repair rate. </w:t>
      </w:r>
    </w:p>
    <w:p w14:paraId="65E6EB63" w14:textId="424089E7" w:rsidR="00CD564B" w:rsidRPr="00581231" w:rsidRDefault="00797D3A" w:rsidP="00582612">
      <w:pPr>
        <w:ind w:left="720"/>
        <w:rPr>
          <w:rFonts w:eastAsia="Times New Roman"/>
          <w:sz w:val="22"/>
          <w:szCs w:val="22"/>
        </w:rPr>
      </w:pPr>
      <w:r>
        <w:rPr>
          <w:rFonts w:eastAsia="Times New Roman"/>
          <w:sz w:val="22"/>
          <w:szCs w:val="22"/>
        </w:rPr>
        <w:t>In its current state, the program fulfils each of the functional and non-functional requirements and several simulations have been run to statistically validate the model.</w:t>
      </w:r>
      <w:r w:rsidR="003E4A25">
        <w:rPr>
          <w:rFonts w:eastAsia="Times New Roman"/>
          <w:sz w:val="22"/>
          <w:szCs w:val="22"/>
        </w:rPr>
        <w:t xml:space="preserve"> </w:t>
      </w:r>
    </w:p>
    <w:p w14:paraId="3AAF1AF4" w14:textId="77777777" w:rsidR="002E3764" w:rsidRPr="009C3727" w:rsidRDefault="002E3764" w:rsidP="002E3764">
      <w:pPr>
        <w:rPr>
          <w:rFonts w:eastAsia="Times New Roman"/>
          <w:b/>
          <w:sz w:val="22"/>
          <w:szCs w:val="22"/>
        </w:rPr>
      </w:pPr>
    </w:p>
    <w:p w14:paraId="6A79E008" w14:textId="2958FC3E" w:rsidR="002E3764" w:rsidRPr="009C3727" w:rsidRDefault="002E3764" w:rsidP="002E3764">
      <w:pPr>
        <w:pStyle w:val="ListParagraph"/>
        <w:numPr>
          <w:ilvl w:val="1"/>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Further Work</w:t>
      </w:r>
    </w:p>
    <w:p w14:paraId="61D4ABC4" w14:textId="77777777" w:rsidR="005C1C06" w:rsidRDefault="005C1C06" w:rsidP="007460F7">
      <w:pPr>
        <w:rPr>
          <w:rFonts w:eastAsia="Times New Roman"/>
          <w:sz w:val="22"/>
          <w:szCs w:val="22"/>
        </w:rPr>
      </w:pPr>
    </w:p>
    <w:p w14:paraId="36CEC23D" w14:textId="0194B172" w:rsidR="004A6310" w:rsidRDefault="004A6310" w:rsidP="005C1C06">
      <w:pPr>
        <w:ind w:left="360"/>
        <w:rPr>
          <w:rFonts w:eastAsia="Times New Roman"/>
          <w:sz w:val="22"/>
          <w:szCs w:val="22"/>
        </w:rPr>
      </w:pPr>
      <w:r>
        <w:rPr>
          <w:rFonts w:eastAsia="Times New Roman"/>
          <w:sz w:val="22"/>
          <w:szCs w:val="22"/>
        </w:rPr>
        <w:t>The predictions of this program are very interesting</w:t>
      </w:r>
      <w:r w:rsidR="007B0A57">
        <w:rPr>
          <w:rFonts w:eastAsia="Times New Roman"/>
          <w:sz w:val="22"/>
          <w:szCs w:val="22"/>
        </w:rPr>
        <w:t xml:space="preserve"> 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however due to a lack of in vitro data surrounding senescence migration rates it is not possible to validate the model to a rigorous level. Therefore, it will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211F7B9C" w14:textId="678ABDB6" w:rsidR="004A6310" w:rsidRDefault="004A6310" w:rsidP="005C1C06">
      <w:pPr>
        <w:ind w:left="360"/>
        <w:rPr>
          <w:rFonts w:eastAsia="Times New Roman"/>
          <w:sz w:val="22"/>
          <w:szCs w:val="22"/>
        </w:rPr>
      </w:pPr>
      <w:r>
        <w:rPr>
          <w:rFonts w:eastAsia="Times New Roman"/>
          <w:sz w:val="22"/>
          <w:szCs w:val="22"/>
        </w:rPr>
        <w:t xml:space="preserve">Due to time constraints of this project, cell adhesion was not implemented but is an integral part of wound healing, therefore further work to demonstrate the effect (if any) cell adhesion would </w:t>
      </w:r>
      <w:r>
        <w:rPr>
          <w:rFonts w:eastAsia="Times New Roman"/>
          <w:sz w:val="22"/>
          <w:szCs w:val="22"/>
        </w:rPr>
        <w:lastRenderedPageBreak/>
        <w:t>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7E7D7360" w:rsidR="003370F4" w:rsidRDefault="005C1C06" w:rsidP="008C6932">
      <w:pPr>
        <w:ind w:left="360"/>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fully healed is shown in Table 6.7</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2DB2D7E1" w:rsidR="00C1177C" w:rsidRDefault="00C1177C" w:rsidP="008C6932">
      <w:pPr>
        <w:ind w:left="360"/>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7FFF0F10" w:rsidR="0049568A" w:rsidRPr="00D6226A" w:rsidDel="00D933E4" w:rsidRDefault="007B06F4" w:rsidP="005C1C06">
      <w:pPr>
        <w:ind w:left="360"/>
        <w:rPr>
          <w:del w:id="209" w:author="Harry Cooper" w:date="2017-11-29T15:21:00Z"/>
          <w:rFonts w:eastAsia="Times New Roman"/>
          <w:sz w:val="22"/>
          <w:szCs w:val="22"/>
        </w:rPr>
      </w:pPr>
      <w:r>
        <w:rPr>
          <w:rFonts w:eastAsia="Times New Roman"/>
          <w:sz w:val="22"/>
          <w:szCs w:val="22"/>
        </w:rPr>
        <w:t>Table 6.7: A: The iteration before wounding, B: The iteration of the wound, C-H: images of the healing every 6 hours.</w:t>
      </w:r>
      <w:r w:rsidR="00324CD8" w:rsidRPr="00D6226A">
        <w:rPr>
          <w:rFonts w:eastAsia="Times New Roman"/>
          <w:b/>
          <w:sz w:val="22"/>
          <w:szCs w:val="22"/>
        </w:rPr>
        <w:br/>
      </w:r>
      <w:del w:id="210"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0D700ED4" w14:textId="77777777" w:rsidR="004920DC" w:rsidRDefault="004920DC">
      <w:pPr>
        <w:rPr>
          <w:b/>
        </w:rPr>
      </w:pPr>
    </w:p>
    <w:p w14:paraId="1EF58940" w14:textId="77777777" w:rsidR="004920DC" w:rsidRDefault="004920DC">
      <w:pPr>
        <w:rPr>
          <w:b/>
        </w:rPr>
      </w:pPr>
    </w:p>
    <w:p w14:paraId="4C9F127F" w14:textId="77777777" w:rsidR="004920DC" w:rsidRDefault="004920DC">
      <w:pPr>
        <w:rPr>
          <w:b/>
        </w:rPr>
      </w:pPr>
    </w:p>
    <w:p w14:paraId="0D957F76" w14:textId="77777777" w:rsidR="004920DC" w:rsidRDefault="004920DC">
      <w:pPr>
        <w:rPr>
          <w:b/>
        </w:rPr>
      </w:pPr>
    </w:p>
    <w:p w14:paraId="3B4785DE" w14:textId="77777777" w:rsidR="004920DC" w:rsidRDefault="004920DC">
      <w:pPr>
        <w:rPr>
          <w:b/>
        </w:rPr>
      </w:pPr>
    </w:p>
    <w:p w14:paraId="41E771BC" w14:textId="77777777" w:rsidR="004920DC" w:rsidRDefault="004920DC">
      <w:pPr>
        <w:rPr>
          <w:b/>
        </w:rPr>
      </w:pPr>
    </w:p>
    <w:p w14:paraId="67031C33" w14:textId="77777777" w:rsidR="004920DC" w:rsidRDefault="004920DC">
      <w:pPr>
        <w:rPr>
          <w:b/>
        </w:rPr>
      </w:pPr>
    </w:p>
    <w:p w14:paraId="7D5DC7BC" w14:textId="77777777" w:rsidR="004920DC" w:rsidRDefault="004920DC">
      <w:pPr>
        <w:rPr>
          <w:b/>
        </w:rPr>
      </w:pPr>
    </w:p>
    <w:p w14:paraId="11C47721" w14:textId="77777777" w:rsidR="004920DC" w:rsidRDefault="004920DC">
      <w:pPr>
        <w:rPr>
          <w:b/>
        </w:rPr>
      </w:pPr>
    </w:p>
    <w:p w14:paraId="391ADBF8" w14:textId="77777777" w:rsidR="004920DC" w:rsidRDefault="004920DC">
      <w:pPr>
        <w:rPr>
          <w:b/>
        </w:rPr>
      </w:pPr>
    </w:p>
    <w:p w14:paraId="56758EA9" w14:textId="77777777" w:rsidR="004920DC" w:rsidRDefault="004920DC">
      <w:pPr>
        <w:rPr>
          <w:b/>
        </w:rPr>
      </w:pPr>
    </w:p>
    <w:p w14:paraId="76EED3DD" w14:textId="77777777" w:rsidR="004920DC" w:rsidRDefault="004920DC">
      <w:pPr>
        <w:rPr>
          <w:b/>
        </w:rPr>
      </w:pPr>
    </w:p>
    <w:p w14:paraId="4342C9C2" w14:textId="77777777" w:rsidR="004920DC" w:rsidRDefault="004920DC">
      <w:pPr>
        <w:rPr>
          <w:b/>
        </w:rPr>
      </w:pPr>
    </w:p>
    <w:p w14:paraId="5E948D8E" w14:textId="373355D1" w:rsidR="0049568A" w:rsidRPr="009C3727" w:rsidRDefault="00F42394">
      <w:pPr>
        <w:rPr>
          <w:b/>
        </w:rPr>
      </w:pPr>
      <w:r w:rsidRPr="009C3727">
        <w:rPr>
          <w:b/>
        </w:rPr>
        <w:lastRenderedPageBreak/>
        <w:t>7</w:t>
      </w:r>
      <w:r w:rsidR="00DD2494" w:rsidRPr="009C3727">
        <w:rPr>
          <w:b/>
        </w:rPr>
        <w:t xml:space="preserve"> </w:t>
      </w:r>
      <w:r w:rsidR="0049568A" w:rsidRPr="009C3727">
        <w:rPr>
          <w:b/>
        </w:rPr>
        <w:t>Conclusion</w:t>
      </w:r>
    </w:p>
    <w:p w14:paraId="2A38CCDB" w14:textId="77777777" w:rsidR="0049568A" w:rsidRPr="00226F61" w:rsidRDefault="0049568A"/>
    <w:p w14:paraId="096C3B33" w14:textId="270970B9" w:rsidR="0049568A" w:rsidRDefault="0015264F">
      <w:r>
        <w:t>This project began by looking at the biological processes involved with the aging of endothelial cells then looked at several methodologies for modelling these processes</w:t>
      </w:r>
      <w:r w:rsidR="005433D3">
        <w:t xml:space="preserve"> computationally</w:t>
      </w:r>
      <w:r>
        <w:t xml:space="preserve"> to provide insight into </w:t>
      </w:r>
      <w:r w:rsidR="005433D3">
        <w:t xml:space="preserve">the effect aging has on wound healing. Research into the usefulness and limitations of cellular automata, equation based models, and agent based models was carried out, </w:t>
      </w:r>
    </w:p>
    <w:p w14:paraId="090C75D0" w14:textId="77777777" w:rsidR="00951F65" w:rsidRDefault="00951F65"/>
    <w:p w14:paraId="3E105938" w14:textId="77777777" w:rsidR="00951F65" w:rsidRDefault="00951F65"/>
    <w:p w14:paraId="143B9D14" w14:textId="47745664" w:rsidR="00951F65" w:rsidRPr="00226F61" w:rsidRDefault="00951F65">
      <w:r>
        <w:t>Produce statistically accurate 6 hour simulations as main results</w:t>
      </w:r>
    </w:p>
    <w:p w14:paraId="1827C01D" w14:textId="2C148EC3" w:rsidR="0049568A" w:rsidRPr="00226F61" w:rsidRDefault="00951F65">
      <w:r>
        <w:t xml:space="preserve">Produced less accurate 1 </w:t>
      </w:r>
      <w:proofErr w:type="gramStart"/>
      <w:r>
        <w:t>hours</w:t>
      </w:r>
      <w:proofErr w:type="gramEnd"/>
      <w:r>
        <w:t xml:space="preserve"> simulations to show more granular results (stochasticity still shows through though due to low sample size)</w:t>
      </w:r>
    </w:p>
    <w:p w14:paraId="4B902DE0" w14:textId="7425DB30" w:rsidR="00813350" w:rsidRPr="00226F61" w:rsidRDefault="00951F65" w:rsidP="0049568A">
      <w:pPr>
        <w:rPr>
          <w:sz w:val="22"/>
        </w:rPr>
      </w:pPr>
      <w:r>
        <w:rPr>
          <w:sz w:val="22"/>
        </w:rPr>
        <w:t xml:space="preserve">Produced 1 simulation at in vitro scales </w:t>
      </w:r>
    </w:p>
    <w:p w14:paraId="349B9370" w14:textId="7DD57F7B" w:rsidR="001309E2" w:rsidRDefault="001309E2" w:rsidP="0049568A">
      <w:pPr>
        <w:rPr>
          <w:sz w:val="22"/>
        </w:rPr>
      </w:pPr>
    </w:p>
    <w:p w14:paraId="4D36510E" w14:textId="77777777" w:rsidR="002F2BB1" w:rsidRDefault="002F2BB1" w:rsidP="0049568A">
      <w:pPr>
        <w:rPr>
          <w:sz w:val="22"/>
        </w:rPr>
      </w:pPr>
    </w:p>
    <w:p w14:paraId="37D05DFA" w14:textId="77777777" w:rsidR="002F2BB1" w:rsidRDefault="002F2BB1" w:rsidP="0049568A">
      <w:pPr>
        <w:rPr>
          <w:sz w:val="22"/>
        </w:rPr>
      </w:pPr>
    </w:p>
    <w:p w14:paraId="4FB21C22" w14:textId="77777777" w:rsidR="002F2BB1" w:rsidRDefault="002F2BB1" w:rsidP="0049568A">
      <w:pPr>
        <w:rPr>
          <w:sz w:val="22"/>
        </w:rPr>
      </w:pPr>
    </w:p>
    <w:p w14:paraId="7EEE15CC" w14:textId="77777777" w:rsidR="002F2BB1" w:rsidRDefault="002F2BB1" w:rsidP="0049568A">
      <w:pPr>
        <w:rPr>
          <w:sz w:val="22"/>
        </w:rPr>
      </w:pPr>
    </w:p>
    <w:p w14:paraId="0EC71DF6" w14:textId="77777777" w:rsidR="002F2BB1" w:rsidRDefault="002F2BB1" w:rsidP="0049568A">
      <w:pPr>
        <w:rPr>
          <w:sz w:val="22"/>
        </w:rPr>
      </w:pPr>
    </w:p>
    <w:p w14:paraId="07D51ABF" w14:textId="77777777" w:rsidR="002F2BB1" w:rsidRDefault="002F2BB1" w:rsidP="0049568A">
      <w:pPr>
        <w:rPr>
          <w:sz w:val="22"/>
        </w:rPr>
      </w:pPr>
    </w:p>
    <w:p w14:paraId="156FC397" w14:textId="77777777" w:rsidR="002F2BB1" w:rsidRDefault="002F2BB1" w:rsidP="0049568A">
      <w:pPr>
        <w:rPr>
          <w:sz w:val="22"/>
        </w:rPr>
      </w:pPr>
    </w:p>
    <w:p w14:paraId="7BAF4627" w14:textId="77777777" w:rsidR="002F2BB1" w:rsidRDefault="002F2BB1" w:rsidP="0049568A">
      <w:pPr>
        <w:rPr>
          <w:sz w:val="22"/>
        </w:rPr>
      </w:pPr>
    </w:p>
    <w:p w14:paraId="0E233F41" w14:textId="77777777" w:rsidR="002F2BB1" w:rsidRDefault="002F2BB1" w:rsidP="0049568A">
      <w:pPr>
        <w:rPr>
          <w:sz w:val="22"/>
        </w:rPr>
      </w:pPr>
    </w:p>
    <w:p w14:paraId="793E6877" w14:textId="77777777" w:rsidR="002F2BB1" w:rsidRDefault="002F2BB1" w:rsidP="0049568A">
      <w:pPr>
        <w:rPr>
          <w:sz w:val="22"/>
        </w:rPr>
      </w:pPr>
    </w:p>
    <w:p w14:paraId="6A3AA4D9" w14:textId="77777777" w:rsidR="002F2BB1" w:rsidRDefault="002F2BB1" w:rsidP="0049568A">
      <w:pPr>
        <w:rPr>
          <w:sz w:val="22"/>
        </w:rPr>
      </w:pPr>
    </w:p>
    <w:p w14:paraId="66D31057" w14:textId="77777777" w:rsidR="002F2BB1" w:rsidRDefault="002F2BB1" w:rsidP="0049568A">
      <w:pPr>
        <w:rPr>
          <w:sz w:val="22"/>
        </w:rPr>
      </w:pPr>
    </w:p>
    <w:p w14:paraId="4A26CEF1" w14:textId="77777777" w:rsidR="002F2BB1" w:rsidRDefault="002F2BB1" w:rsidP="0049568A">
      <w:pPr>
        <w:rPr>
          <w:sz w:val="22"/>
        </w:rPr>
      </w:pPr>
    </w:p>
    <w:p w14:paraId="4DDDDE9F" w14:textId="77777777" w:rsidR="002F2BB1" w:rsidRDefault="002F2BB1" w:rsidP="0049568A">
      <w:pPr>
        <w:rPr>
          <w:sz w:val="22"/>
        </w:rPr>
      </w:pPr>
    </w:p>
    <w:p w14:paraId="53B26941" w14:textId="77777777" w:rsidR="002F2BB1" w:rsidRPr="00226F61" w:rsidRDefault="002F2BB1" w:rsidP="0049568A">
      <w:pPr>
        <w:rPr>
          <w:sz w:val="22"/>
        </w:rPr>
      </w:pPr>
    </w:p>
    <w:p w14:paraId="6FCEA458" w14:textId="77777777" w:rsidR="008614D1" w:rsidRDefault="008614D1" w:rsidP="008614D1">
      <w:pPr>
        <w:spacing w:after="100" w:afterAutospacing="1"/>
        <w:jc w:val="center"/>
        <w:outlineLvl w:val="1"/>
        <w:rPr>
          <w:rFonts w:eastAsia="Times New Roman"/>
          <w:sz w:val="40"/>
          <w:szCs w:val="36"/>
        </w:rPr>
      </w:pPr>
    </w:p>
    <w:p w14:paraId="6583B82E" w14:textId="77777777" w:rsidR="008614D1" w:rsidRDefault="008614D1" w:rsidP="008614D1">
      <w:pPr>
        <w:spacing w:after="100" w:afterAutospacing="1"/>
        <w:jc w:val="center"/>
        <w:outlineLvl w:val="1"/>
        <w:rPr>
          <w:rFonts w:eastAsia="Times New Roman"/>
          <w:sz w:val="40"/>
          <w:szCs w:val="36"/>
        </w:rPr>
      </w:pPr>
    </w:p>
    <w:p w14:paraId="093DB26D" w14:textId="77777777" w:rsidR="008614D1" w:rsidRDefault="008614D1" w:rsidP="008614D1">
      <w:pPr>
        <w:spacing w:after="100" w:afterAutospacing="1"/>
        <w:jc w:val="center"/>
        <w:outlineLvl w:val="1"/>
        <w:rPr>
          <w:rFonts w:eastAsia="Times New Roman"/>
          <w:sz w:val="40"/>
          <w:szCs w:val="36"/>
        </w:rPr>
      </w:pPr>
    </w:p>
    <w:p w14:paraId="1EF2C0CA" w14:textId="77777777" w:rsidR="008614D1" w:rsidRDefault="008614D1" w:rsidP="008614D1">
      <w:pPr>
        <w:spacing w:after="100" w:afterAutospacing="1"/>
        <w:jc w:val="center"/>
        <w:outlineLvl w:val="1"/>
        <w:rPr>
          <w:rFonts w:eastAsia="Times New Roman"/>
          <w:sz w:val="40"/>
          <w:szCs w:val="36"/>
        </w:rPr>
      </w:pPr>
    </w:p>
    <w:p w14:paraId="61DAB9E8" w14:textId="77777777" w:rsidR="008614D1" w:rsidRDefault="008614D1" w:rsidP="008614D1">
      <w:pPr>
        <w:spacing w:after="100" w:afterAutospacing="1"/>
        <w:jc w:val="center"/>
        <w:outlineLvl w:val="1"/>
        <w:rPr>
          <w:rFonts w:eastAsia="Times New Roman"/>
          <w:sz w:val="40"/>
          <w:szCs w:val="36"/>
        </w:rPr>
      </w:pPr>
    </w:p>
    <w:p w14:paraId="1F1ADFC9" w14:textId="77777777" w:rsidR="008614D1" w:rsidRDefault="008614D1" w:rsidP="008614D1">
      <w:pPr>
        <w:spacing w:after="100" w:afterAutospacing="1"/>
        <w:jc w:val="center"/>
        <w:outlineLvl w:val="1"/>
        <w:rPr>
          <w:rFonts w:eastAsia="Times New Roman"/>
          <w:sz w:val="40"/>
          <w:szCs w:val="36"/>
        </w:rPr>
      </w:pPr>
    </w:p>
    <w:p w14:paraId="6507E813" w14:textId="77777777" w:rsidR="008614D1" w:rsidRDefault="008614D1" w:rsidP="008614D1">
      <w:pPr>
        <w:spacing w:after="100" w:afterAutospacing="1"/>
        <w:jc w:val="center"/>
        <w:outlineLvl w:val="1"/>
        <w:rPr>
          <w:rFonts w:eastAsia="Times New Roman"/>
          <w:sz w:val="40"/>
          <w:szCs w:val="36"/>
        </w:rPr>
      </w:pPr>
    </w:p>
    <w:p w14:paraId="7B5F1ABC" w14:textId="77777777" w:rsidR="008614D1" w:rsidRDefault="008614D1" w:rsidP="008614D1">
      <w:pPr>
        <w:spacing w:after="100" w:afterAutospacing="1"/>
        <w:jc w:val="center"/>
        <w:outlineLvl w:val="1"/>
        <w:rPr>
          <w:rFonts w:eastAsia="Times New Roman"/>
          <w:sz w:val="40"/>
          <w:szCs w:val="36"/>
        </w:rPr>
      </w:pPr>
    </w:p>
    <w:p w14:paraId="4C276823" w14:textId="77777777" w:rsidR="008614D1" w:rsidRPr="006434DA" w:rsidRDefault="008614D1" w:rsidP="008614D1">
      <w:pPr>
        <w:spacing w:after="100" w:afterAutospacing="1"/>
        <w:jc w:val="center"/>
        <w:outlineLvl w:val="1"/>
        <w:rPr>
          <w:rFonts w:eastAsia="Times New Roman"/>
          <w:sz w:val="40"/>
          <w:szCs w:val="36"/>
        </w:rPr>
      </w:pPr>
      <w:r w:rsidRPr="006434DA">
        <w:rPr>
          <w:rFonts w:eastAsia="Times New Roman"/>
          <w:sz w:val="40"/>
          <w:szCs w:val="36"/>
        </w:rPr>
        <w:lastRenderedPageBreak/>
        <w:t>References</w:t>
      </w:r>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 xml:space="preserve">Index </w:t>
      </w:r>
      <w:proofErr w:type="spellStart"/>
      <w:r w:rsidRPr="006434DA">
        <w:rPr>
          <w:rFonts w:eastAsia="Times New Roman"/>
          <w:i/>
          <w:iCs/>
          <w:sz w:val="22"/>
          <w:shd w:val="clear" w:color="auto" w:fill="FFFFFF"/>
        </w:rPr>
        <w:t>medicus</w:t>
      </w:r>
      <w:proofErr w:type="spellEnd"/>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xml:space="preserve">, 8(19), </w:t>
      </w:r>
      <w:proofErr w:type="gramStart"/>
      <w:r w:rsidRPr="003A4F17">
        <w:rPr>
          <w:sz w:val="22"/>
          <w:szCs w:val="22"/>
        </w:rPr>
        <w:t>pp.R</w:t>
      </w:r>
      <w:proofErr w:type="gramEnd"/>
      <w:r w:rsidRPr="003A4F17">
        <w:rPr>
          <w:sz w:val="22"/>
          <w:szCs w:val="22"/>
        </w:rPr>
        <w:t>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proofErr w:type="spellStart"/>
      <w:proofErr w:type="gramStart"/>
      <w:r w:rsidRPr="006434DA">
        <w:rPr>
          <w:rFonts w:eastAsia="Times New Roman"/>
          <w:sz w:val="22"/>
          <w:shd w:val="clear" w:color="auto" w:fill="FFFFFF"/>
        </w:rPr>
        <w:t>P.Brandes</w:t>
      </w:r>
      <w:proofErr w:type="spellEnd"/>
      <w:proofErr w:type="gramEnd"/>
      <w:r w:rsidRPr="006434DA">
        <w:rPr>
          <w:rFonts w:eastAsia="Times New Roman"/>
          <w:sz w:val="22"/>
          <w:shd w:val="clear" w:color="auto" w:fill="FFFFFF"/>
        </w:rPr>
        <w:t>,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proofErr w:type="spellStart"/>
      <w:r w:rsidRPr="003A4F17">
        <w:rPr>
          <w:sz w:val="22"/>
          <w:szCs w:val="22"/>
        </w:rPr>
        <w:t>Dimri</w:t>
      </w:r>
      <w:proofErr w:type="spellEnd"/>
      <w:r w:rsidRPr="003A4F17">
        <w:rPr>
          <w:sz w:val="22"/>
          <w:szCs w:val="22"/>
        </w:rPr>
        <w:t xml:space="preserve">, G., Lee, X., </w:t>
      </w:r>
      <w:proofErr w:type="spellStart"/>
      <w:r w:rsidRPr="003A4F17">
        <w:rPr>
          <w:sz w:val="22"/>
          <w:szCs w:val="22"/>
        </w:rPr>
        <w:t>Basile</w:t>
      </w:r>
      <w:proofErr w:type="spellEnd"/>
      <w:r w:rsidRPr="003A4F17">
        <w:rPr>
          <w:sz w:val="22"/>
          <w:szCs w:val="22"/>
        </w:rPr>
        <w:t xml:space="preserve">, G., Acosta, M., Scott, G., </w:t>
      </w:r>
      <w:proofErr w:type="spellStart"/>
      <w:r w:rsidRPr="003A4F17">
        <w:rPr>
          <w:sz w:val="22"/>
          <w:szCs w:val="22"/>
        </w:rPr>
        <w:t>Roskelley</w:t>
      </w:r>
      <w:proofErr w:type="spellEnd"/>
      <w:r w:rsidRPr="003A4F17">
        <w:rPr>
          <w:sz w:val="22"/>
          <w:szCs w:val="22"/>
        </w:rPr>
        <w:t xml:space="preserve">, C., Medrano, E., </w:t>
      </w:r>
      <w:proofErr w:type="spellStart"/>
      <w:r w:rsidRPr="003A4F17">
        <w:rPr>
          <w:sz w:val="22"/>
          <w:szCs w:val="22"/>
        </w:rPr>
        <w:t>Linskens</w:t>
      </w:r>
      <w:proofErr w:type="spellEnd"/>
      <w:r w:rsidRPr="003A4F17">
        <w:rPr>
          <w:sz w:val="22"/>
          <w:szCs w:val="22"/>
        </w:rPr>
        <w:t xml:space="preserve">, M., </w:t>
      </w:r>
      <w:proofErr w:type="spellStart"/>
      <w:r w:rsidRPr="003A4F17">
        <w:rPr>
          <w:sz w:val="22"/>
          <w:szCs w:val="22"/>
        </w:rPr>
        <w:t>Rubelj</w:t>
      </w:r>
      <w:proofErr w:type="spellEnd"/>
      <w:r w:rsidRPr="003A4F17">
        <w:rPr>
          <w:sz w:val="22"/>
          <w:szCs w:val="22"/>
        </w:rPr>
        <w:t>,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 xml:space="preserve">Wang, C., </w:t>
      </w:r>
      <w:proofErr w:type="spellStart"/>
      <w:r w:rsidRPr="003A4F17">
        <w:rPr>
          <w:sz w:val="22"/>
          <w:szCs w:val="22"/>
        </w:rPr>
        <w:t>Jurk</w:t>
      </w:r>
      <w:proofErr w:type="spellEnd"/>
      <w:r w:rsidRPr="003A4F17">
        <w:rPr>
          <w:sz w:val="22"/>
          <w:szCs w:val="22"/>
        </w:rPr>
        <w:t xml:space="preserve">, D., </w:t>
      </w:r>
      <w:proofErr w:type="spellStart"/>
      <w:r w:rsidRPr="003A4F17">
        <w:rPr>
          <w:sz w:val="22"/>
          <w:szCs w:val="22"/>
        </w:rPr>
        <w:t>Maddick</w:t>
      </w:r>
      <w:proofErr w:type="spellEnd"/>
      <w:r w:rsidRPr="003A4F17">
        <w:rPr>
          <w:sz w:val="22"/>
          <w:szCs w:val="22"/>
        </w:rPr>
        <w:t xml:space="preserve">, M., Nelson, G., Martin-Ruiz, C. and Von </w:t>
      </w:r>
      <w:proofErr w:type="spellStart"/>
      <w:r w:rsidRPr="003A4F17">
        <w:rPr>
          <w:sz w:val="22"/>
          <w:szCs w:val="22"/>
        </w:rPr>
        <w:t>Zglinicki</w:t>
      </w:r>
      <w:proofErr w:type="spellEnd"/>
      <w:r w:rsidRPr="003A4F17">
        <w:rPr>
          <w:sz w:val="22"/>
          <w:szCs w:val="22"/>
        </w:rPr>
        <w:t>,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proofErr w:type="spellStart"/>
      <w:r w:rsidRPr="003A4F17">
        <w:rPr>
          <w:sz w:val="22"/>
          <w:szCs w:val="22"/>
        </w:rPr>
        <w:t>Herbig</w:t>
      </w:r>
      <w:proofErr w:type="spellEnd"/>
      <w:r w:rsidRPr="003A4F17">
        <w:rPr>
          <w:sz w:val="22"/>
          <w:szCs w:val="22"/>
        </w:rPr>
        <w:t>, U. (2006). Cellular Senescence in Aging Primates. </w:t>
      </w:r>
      <w:r w:rsidRPr="003A4F17">
        <w:rPr>
          <w:i/>
          <w:iCs/>
          <w:sz w:val="22"/>
          <w:szCs w:val="22"/>
        </w:rPr>
        <w:t>Science</w:t>
      </w:r>
      <w:r w:rsidRPr="003A4F17">
        <w:rPr>
          <w:sz w:val="22"/>
          <w:szCs w:val="22"/>
        </w:rPr>
        <w:t>, 311(5765), pp.1257-1257.</w:t>
      </w:r>
    </w:p>
    <w:p w14:paraId="7BF55DF1" w14:textId="77777777" w:rsidR="008614D1" w:rsidRPr="006434DA" w:rsidRDefault="008614D1" w:rsidP="008614D1">
      <w:pPr>
        <w:spacing w:after="180"/>
        <w:ind w:left="450" w:hanging="450"/>
        <w:rPr>
          <w:sz w:val="22"/>
        </w:rPr>
      </w:pPr>
      <w:r w:rsidRPr="006434DA">
        <w:rPr>
          <w:sz w:val="22"/>
        </w:rPr>
        <w:t xml:space="preserve">[14] Warboys, C., de Luca, A., </w:t>
      </w:r>
      <w:proofErr w:type="spellStart"/>
      <w:r w:rsidRPr="006434DA">
        <w:rPr>
          <w:sz w:val="22"/>
        </w:rPr>
        <w:t>Amini</w:t>
      </w:r>
      <w:proofErr w:type="spellEnd"/>
      <w:r w:rsidRPr="006434DA">
        <w:rPr>
          <w:sz w:val="22"/>
        </w:rPr>
        <w:t xml:space="preserve">, N., Luong, L., </w:t>
      </w:r>
      <w:proofErr w:type="spellStart"/>
      <w:r w:rsidRPr="006434DA">
        <w:rPr>
          <w:sz w:val="22"/>
        </w:rPr>
        <w:t>Duckles</w:t>
      </w:r>
      <w:proofErr w:type="spellEnd"/>
      <w:r w:rsidRPr="006434DA">
        <w:rPr>
          <w:sz w:val="22"/>
        </w:rPr>
        <w:t xml:space="preserve">, H., Hsiao, S., White, A., Biswas, S., </w:t>
      </w:r>
      <w:proofErr w:type="spellStart"/>
      <w:r w:rsidRPr="006434DA">
        <w:rPr>
          <w:sz w:val="22"/>
        </w:rPr>
        <w:t>Khamis</w:t>
      </w:r>
      <w:proofErr w:type="spellEnd"/>
      <w:r w:rsidRPr="006434DA">
        <w:rPr>
          <w:sz w:val="22"/>
        </w:rPr>
        <w:t xml:space="preserve">, R., Chong, C., Cheung, W., Sherwin, S., Bennett, M., Gil, J., Mason, J., </w:t>
      </w:r>
      <w:proofErr w:type="spellStart"/>
      <w:r w:rsidRPr="006434DA">
        <w:rPr>
          <w:sz w:val="22"/>
        </w:rPr>
        <w:t>Haskard</w:t>
      </w:r>
      <w:proofErr w:type="spellEnd"/>
      <w:r w:rsidRPr="006434DA">
        <w:rPr>
          <w:sz w:val="22"/>
        </w:rPr>
        <w:t>,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0F21DA8B" w14:textId="77777777" w:rsidR="008614D1" w:rsidRPr="006434DA" w:rsidRDefault="008614D1" w:rsidP="008614D1">
      <w:pPr>
        <w:spacing w:after="180"/>
        <w:ind w:left="450" w:hanging="450"/>
        <w:rPr>
          <w:sz w:val="22"/>
        </w:rPr>
      </w:pPr>
    </w:p>
    <w:p w14:paraId="20C9C0DE" w14:textId="77777777" w:rsidR="008614D1" w:rsidRPr="006434DA" w:rsidRDefault="008614D1" w:rsidP="008614D1">
      <w:pPr>
        <w:spacing w:after="180"/>
        <w:ind w:left="450" w:hanging="450"/>
        <w:rPr>
          <w:sz w:val="22"/>
        </w:rPr>
      </w:pPr>
      <w:r w:rsidRPr="006434DA">
        <w:rPr>
          <w:sz w:val="22"/>
        </w:rPr>
        <w:lastRenderedPageBreak/>
        <w:t xml:space="preserve">[15] Chaudhury, H., </w:t>
      </w:r>
      <w:proofErr w:type="spellStart"/>
      <w:r w:rsidRPr="006434DA">
        <w:rPr>
          <w:sz w:val="22"/>
        </w:rPr>
        <w:t>Zakkar</w:t>
      </w:r>
      <w:proofErr w:type="spellEnd"/>
      <w:r w:rsidRPr="006434DA">
        <w:rPr>
          <w:sz w:val="22"/>
        </w:rPr>
        <w:t xml:space="preserve">, M., Boyle, J., </w:t>
      </w:r>
      <w:proofErr w:type="spellStart"/>
      <w:r w:rsidRPr="006434DA">
        <w:rPr>
          <w:sz w:val="22"/>
        </w:rPr>
        <w:t>Cuhlmann</w:t>
      </w:r>
      <w:proofErr w:type="spellEnd"/>
      <w:r w:rsidRPr="006434DA">
        <w:rPr>
          <w:sz w:val="22"/>
        </w:rPr>
        <w:t xml:space="preserve">, S., van der </w:t>
      </w:r>
      <w:proofErr w:type="spellStart"/>
      <w:r w:rsidRPr="006434DA">
        <w:rPr>
          <w:sz w:val="22"/>
        </w:rPr>
        <w:t>Heiden</w:t>
      </w:r>
      <w:proofErr w:type="spellEnd"/>
      <w:r w:rsidRPr="006434DA">
        <w:rPr>
          <w:sz w:val="22"/>
        </w:rPr>
        <w:t xml:space="preserve">, K., Luong, L., Davis, J., Platt, A., Mason, J., </w:t>
      </w:r>
      <w:proofErr w:type="spellStart"/>
      <w:r w:rsidRPr="006434DA">
        <w:rPr>
          <w:sz w:val="22"/>
        </w:rPr>
        <w:t>Krams</w:t>
      </w:r>
      <w:proofErr w:type="spellEnd"/>
      <w:r w:rsidRPr="006434DA">
        <w:rPr>
          <w:sz w:val="22"/>
        </w:rPr>
        <w:t xml:space="preserve">, R., </w:t>
      </w:r>
      <w:proofErr w:type="spellStart"/>
      <w:r w:rsidRPr="006434DA">
        <w:rPr>
          <w:sz w:val="22"/>
        </w:rPr>
        <w:t>Haskard</w:t>
      </w:r>
      <w:proofErr w:type="spellEnd"/>
      <w:r w:rsidRPr="006434DA">
        <w:rPr>
          <w:sz w:val="22"/>
        </w:rPr>
        <w:t>, D., Clark, A. and Evans, P. (2010). c-Jun N-Terminal 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 xml:space="preserve">[16] Gerrity, R., Richardson, M., </w:t>
      </w:r>
      <w:proofErr w:type="spellStart"/>
      <w:r w:rsidRPr="006434DA">
        <w:rPr>
          <w:sz w:val="22"/>
        </w:rPr>
        <w:t>Somer</w:t>
      </w:r>
      <w:proofErr w:type="spellEnd"/>
      <w:r w:rsidRPr="006434DA">
        <w:rPr>
          <w:sz w:val="22"/>
        </w:rPr>
        <w:t>,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 xml:space="preserve">Am J </w:t>
      </w:r>
      <w:proofErr w:type="spellStart"/>
      <w:r w:rsidRPr="006434DA">
        <w:rPr>
          <w:i/>
          <w:iCs/>
          <w:sz w:val="22"/>
        </w:rPr>
        <w:t>Pathol</w:t>
      </w:r>
      <w:proofErr w:type="spellEnd"/>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 xml:space="preserve">[18] Hu, Y., </w:t>
      </w:r>
      <w:proofErr w:type="spellStart"/>
      <w:r w:rsidRPr="006434DA">
        <w:rPr>
          <w:sz w:val="22"/>
        </w:rPr>
        <w:t>Foteinos</w:t>
      </w:r>
      <w:proofErr w:type="spellEnd"/>
      <w:r w:rsidRPr="006434DA">
        <w:rPr>
          <w:sz w:val="22"/>
        </w:rPr>
        <w:t>,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proofErr w:type="spellStart"/>
      <w:r w:rsidRPr="006434DA">
        <w:rPr>
          <w:rFonts w:eastAsia="Times New Roman"/>
          <w:sz w:val="22"/>
          <w:shd w:val="clear" w:color="auto" w:fill="FFFFFF"/>
        </w:rPr>
        <w:t>Pavelka</w:t>
      </w:r>
      <w:proofErr w:type="spellEnd"/>
      <w:r w:rsidRPr="006434DA">
        <w:rPr>
          <w:rFonts w:eastAsia="Times New Roman"/>
          <w:sz w:val="22"/>
          <w:shd w:val="clear" w:color="auto" w:fill="FFFFFF"/>
        </w:rPr>
        <w:t xml:space="preserve">, J., Tel, G. and </w:t>
      </w:r>
      <w:proofErr w:type="spellStart"/>
      <w:r w:rsidRPr="006434DA">
        <w:rPr>
          <w:rFonts w:eastAsia="Times New Roman"/>
          <w:sz w:val="22"/>
          <w:shd w:val="clear" w:color="auto" w:fill="FFFFFF"/>
        </w:rPr>
        <w:t>Bartosek</w:t>
      </w:r>
      <w:proofErr w:type="spellEnd"/>
      <w:r w:rsidRPr="006434DA">
        <w:rPr>
          <w:rFonts w:eastAsia="Times New Roman"/>
          <w:sz w:val="22"/>
          <w:shd w:val="clear" w:color="auto" w:fill="FFFFFF"/>
        </w:rPr>
        <w:t>,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w:t>
      </w:r>
      <w:proofErr w:type="spellStart"/>
      <w:r w:rsidRPr="006434DA">
        <w:rPr>
          <w:rFonts w:eastAsia="Times New Roman"/>
          <w:sz w:val="22"/>
          <w:shd w:val="clear" w:color="auto" w:fill="FFFFFF"/>
        </w:rPr>
        <w:t>Modeling</w:t>
      </w:r>
      <w:proofErr w:type="spellEnd"/>
      <w:r w:rsidRPr="006434DA">
        <w:rPr>
          <w:rFonts w:eastAsia="Times New Roman"/>
          <w:sz w:val="22"/>
          <w:shd w:val="clear" w:color="auto" w:fill="FFFFFF"/>
        </w:rPr>
        <w:t xml:space="preserve">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w:t>
      </w:r>
      <w:proofErr w:type="spellStart"/>
      <w:r w:rsidRPr="006434DA">
        <w:rPr>
          <w:rFonts w:eastAsia="Times New Roman"/>
          <w:i/>
          <w:iCs/>
          <w:sz w:val="22"/>
          <w:shd w:val="clear" w:color="auto" w:fill="FFFFFF"/>
        </w:rPr>
        <w:t>Nanobioscience</w:t>
      </w:r>
      <w:proofErr w:type="spellEnd"/>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 xml:space="preserve">Walker, D., Southgate, J., Hill, G., Holcombe, M., Hose, D., Wood, S., Mac Neil, S. and Smallwood, R. (2004). The </w:t>
      </w:r>
      <w:proofErr w:type="spellStart"/>
      <w:r w:rsidRPr="003A4F17">
        <w:rPr>
          <w:sz w:val="22"/>
          <w:szCs w:val="22"/>
        </w:rPr>
        <w:t>epitheliome</w:t>
      </w:r>
      <w:proofErr w:type="spellEnd"/>
      <w:r w:rsidRPr="003A4F17">
        <w:rPr>
          <w:sz w:val="22"/>
          <w:szCs w:val="22"/>
        </w:rPr>
        <w:t>: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proofErr w:type="spellStart"/>
      <w:r w:rsidRPr="003A4F17">
        <w:rPr>
          <w:sz w:val="22"/>
          <w:szCs w:val="22"/>
        </w:rPr>
        <w:t>Michaelis</w:t>
      </w:r>
      <w:proofErr w:type="spellEnd"/>
      <w:r w:rsidRPr="003A4F17">
        <w:rPr>
          <w:sz w:val="22"/>
          <w:szCs w:val="22"/>
        </w:rPr>
        <w:t>,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proofErr w:type="spellStart"/>
      <w:r w:rsidRPr="003A4F17">
        <w:rPr>
          <w:sz w:val="22"/>
          <w:szCs w:val="22"/>
        </w:rPr>
        <w:t>Seluanov</w:t>
      </w:r>
      <w:proofErr w:type="spellEnd"/>
      <w:r w:rsidRPr="003A4F17">
        <w:rPr>
          <w:sz w:val="22"/>
          <w:szCs w:val="22"/>
        </w:rPr>
        <w:t xml:space="preserve">, A., Hine, C., </w:t>
      </w:r>
      <w:proofErr w:type="spellStart"/>
      <w:r w:rsidRPr="003A4F17">
        <w:rPr>
          <w:sz w:val="22"/>
          <w:szCs w:val="22"/>
        </w:rPr>
        <w:t>Azpurua</w:t>
      </w:r>
      <w:proofErr w:type="spellEnd"/>
      <w:r w:rsidRPr="003A4F17">
        <w:rPr>
          <w:sz w:val="22"/>
          <w:szCs w:val="22"/>
        </w:rPr>
        <w:t xml:space="preserve">, J., </w:t>
      </w:r>
      <w:proofErr w:type="spellStart"/>
      <w:r w:rsidRPr="003A4F17">
        <w:rPr>
          <w:sz w:val="22"/>
          <w:szCs w:val="22"/>
        </w:rPr>
        <w:t>Feigenson</w:t>
      </w:r>
      <w:proofErr w:type="spellEnd"/>
      <w:r w:rsidRPr="003A4F17">
        <w:rPr>
          <w:sz w:val="22"/>
          <w:szCs w:val="22"/>
        </w:rPr>
        <w:t xml:space="preserve">, M., </w:t>
      </w:r>
      <w:proofErr w:type="spellStart"/>
      <w:r w:rsidRPr="003A4F17">
        <w:rPr>
          <w:sz w:val="22"/>
          <w:szCs w:val="22"/>
        </w:rPr>
        <w:t>Bozzella</w:t>
      </w:r>
      <w:proofErr w:type="spellEnd"/>
      <w:r w:rsidRPr="003A4F17">
        <w:rPr>
          <w:sz w:val="22"/>
          <w:szCs w:val="22"/>
        </w:rPr>
        <w:t xml:space="preserve">, M., Mao, Z., Catania, K. and </w:t>
      </w:r>
      <w:proofErr w:type="spellStart"/>
      <w:r w:rsidRPr="003A4F17">
        <w:rPr>
          <w:sz w:val="22"/>
          <w:szCs w:val="22"/>
        </w:rPr>
        <w:t>Gorbunova</w:t>
      </w:r>
      <w:proofErr w:type="spellEnd"/>
      <w:r w:rsidRPr="003A4F17">
        <w:rPr>
          <w:sz w:val="22"/>
          <w:szCs w:val="22"/>
        </w:rPr>
        <w:t>,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w:t>
      </w:r>
      <w:proofErr w:type="spellStart"/>
      <w:r w:rsidRPr="006434DA">
        <w:rPr>
          <w:rFonts w:eastAsia="Times New Roman"/>
          <w:sz w:val="22"/>
          <w:shd w:val="clear" w:color="auto" w:fill="FFFFFF"/>
        </w:rPr>
        <w:t>cocultivation</w:t>
      </w:r>
      <w:proofErr w:type="spellEnd"/>
      <w:r w:rsidRPr="006434DA">
        <w:rPr>
          <w:rFonts w:eastAsia="Times New Roman"/>
          <w:sz w:val="22"/>
          <w:shd w:val="clear" w:color="auto" w:fill="FFFFFF"/>
        </w:rPr>
        <w:t xml:space="preserve">,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proofErr w:type="spellStart"/>
      <w:r w:rsidRPr="003A4F17">
        <w:rPr>
          <w:sz w:val="22"/>
          <w:szCs w:val="22"/>
        </w:rPr>
        <w:t>Jonkman</w:t>
      </w:r>
      <w:proofErr w:type="spellEnd"/>
      <w:r w:rsidRPr="003A4F17">
        <w:rPr>
          <w:sz w:val="22"/>
          <w:szCs w:val="22"/>
        </w:rPr>
        <w:t xml:space="preserve">, J., Cathcart, J., Xu, F., </w:t>
      </w:r>
      <w:proofErr w:type="spellStart"/>
      <w:r w:rsidRPr="003A4F17">
        <w:rPr>
          <w:sz w:val="22"/>
          <w:szCs w:val="22"/>
        </w:rPr>
        <w:t>Bartolini</w:t>
      </w:r>
      <w:proofErr w:type="spellEnd"/>
      <w:r w:rsidRPr="003A4F17">
        <w:rPr>
          <w:sz w:val="22"/>
          <w:szCs w:val="22"/>
        </w:rPr>
        <w:t xml:space="preserve">, M., Amon, J., Stevens, K. and </w:t>
      </w:r>
      <w:proofErr w:type="spellStart"/>
      <w:r w:rsidRPr="003A4F17">
        <w:rPr>
          <w:sz w:val="22"/>
          <w:szCs w:val="22"/>
        </w:rPr>
        <w:t>Colarusso</w:t>
      </w:r>
      <w:proofErr w:type="spellEnd"/>
      <w:r w:rsidRPr="003A4F17">
        <w:rPr>
          <w:sz w:val="22"/>
          <w:szCs w:val="22"/>
        </w:rPr>
        <w:t>,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 xml:space="preserve">Matsuda, M., </w:t>
      </w:r>
      <w:proofErr w:type="spellStart"/>
      <w:r w:rsidRPr="003A4F17">
        <w:rPr>
          <w:sz w:val="22"/>
          <w:szCs w:val="22"/>
        </w:rPr>
        <w:t>Sawa</w:t>
      </w:r>
      <w:proofErr w:type="spellEnd"/>
      <w:r w:rsidRPr="003A4F17">
        <w:rPr>
          <w:sz w:val="22"/>
          <w:szCs w:val="22"/>
        </w:rPr>
        <w:t xml:space="preserve">, M., </w:t>
      </w:r>
      <w:proofErr w:type="spellStart"/>
      <w:r w:rsidRPr="003A4F17">
        <w:rPr>
          <w:sz w:val="22"/>
          <w:szCs w:val="22"/>
        </w:rPr>
        <w:t>Edelhauser</w:t>
      </w:r>
      <w:proofErr w:type="spellEnd"/>
      <w:r w:rsidRPr="003A4F17">
        <w:rPr>
          <w:sz w:val="22"/>
          <w:szCs w:val="22"/>
        </w:rPr>
        <w:t>, H., Bartels, S., Neufeld, A. and Kenyon, K. (1985). Cellular migration and morphology in corneal endothelial wound repair. </w:t>
      </w:r>
      <w:r w:rsidRPr="003A4F17">
        <w:rPr>
          <w:i/>
          <w:iCs/>
          <w:sz w:val="22"/>
          <w:szCs w:val="22"/>
        </w:rPr>
        <w:t xml:space="preserve">Invest. </w:t>
      </w:r>
      <w:proofErr w:type="spellStart"/>
      <w:r w:rsidRPr="003A4F17">
        <w:rPr>
          <w:i/>
          <w:iCs/>
          <w:sz w:val="22"/>
          <w:szCs w:val="22"/>
        </w:rPr>
        <w:t>Ophthalmol</w:t>
      </w:r>
      <w:proofErr w:type="spellEnd"/>
      <w:r w:rsidRPr="003A4F17">
        <w:rPr>
          <w:i/>
          <w:iCs/>
          <w:sz w:val="22"/>
          <w:szCs w:val="22"/>
        </w:rPr>
        <w:t>.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w:t>
      </w:r>
      <w:proofErr w:type="spellStart"/>
      <w:r w:rsidRPr="003A4F17">
        <w:rPr>
          <w:sz w:val="22"/>
          <w:szCs w:val="22"/>
        </w:rPr>
        <w:t>n.d.</w:t>
      </w:r>
      <w:proofErr w:type="spellEnd"/>
      <w:r w:rsidRPr="003A4F17">
        <w:rPr>
          <w:sz w:val="22"/>
          <w:szCs w:val="22"/>
        </w:rPr>
        <w:t>).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lastRenderedPageBreak/>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0A3008CF" w14:textId="77777777" w:rsidR="008614D1" w:rsidRPr="003A4F17" w:rsidRDefault="008614D1" w:rsidP="008614D1">
      <w:pPr>
        <w:spacing w:after="180"/>
        <w:ind w:left="450" w:hanging="450"/>
        <w:rPr>
          <w:sz w:val="22"/>
          <w:szCs w:val="22"/>
        </w:rPr>
      </w:pPr>
      <w:r w:rsidRPr="006434DA">
        <w:rPr>
          <w:sz w:val="22"/>
          <w:szCs w:val="22"/>
        </w:rPr>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p>
    <w:p w14:paraId="2A80092F" w14:textId="4380ED62" w:rsidR="00B5335C" w:rsidRPr="00226F61" w:rsidRDefault="00B5335C" w:rsidP="008614D1">
      <w:pPr>
        <w:spacing w:after="100" w:afterAutospacing="1"/>
        <w:jc w:val="center"/>
        <w:outlineLvl w:val="1"/>
        <w:rPr>
          <w:sz w:val="22"/>
        </w:rPr>
      </w:pPr>
    </w:p>
    <w:sectPr w:rsidR="00B5335C" w:rsidRPr="00226F61" w:rsidSect="00362C77">
      <w:headerReference w:type="default" r:id="rId76"/>
      <w:footerReference w:type="default" r:id="rId77"/>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D.Walker" w:date="2017-11-28T16:21:00Z" w:initials="D">
    <w:p w14:paraId="2D66D2EF" w14:textId="025EB8A6" w:rsidR="006C4ACA" w:rsidRDefault="006C4ACA">
      <w:pPr>
        <w:pStyle w:val="CommentText"/>
      </w:pPr>
      <w:r>
        <w:rPr>
          <w:rStyle w:val="CommentReference"/>
        </w:rPr>
        <w:annotationRef/>
      </w:r>
      <w:r>
        <w:t>Same problem again</w:t>
      </w:r>
    </w:p>
  </w:comment>
  <w:comment w:id="9" w:author="D.Walker" w:date="2017-11-28T16:23:00Z" w:initials="D">
    <w:p w14:paraId="57D868C7" w14:textId="4D49F486" w:rsidR="006C4ACA" w:rsidRDefault="006C4ACA">
      <w:pPr>
        <w:pStyle w:val="CommentText"/>
      </w:pPr>
      <w:r>
        <w:rPr>
          <w:rStyle w:val="CommentReference"/>
        </w:rPr>
        <w:annotationRef/>
      </w:r>
      <w:r>
        <w:t>Better to say e.g. assess or estimate?</w:t>
      </w:r>
    </w:p>
  </w:comment>
  <w:comment w:id="13" w:author="D.Walker" w:date="2017-11-28T16:23:00Z" w:initials="D">
    <w:p w14:paraId="06471E3D" w14:textId="11D43BFD" w:rsidR="006C4ACA" w:rsidRDefault="006C4ACA">
      <w:pPr>
        <w:pStyle w:val="CommentText"/>
      </w:pPr>
      <w:r>
        <w:rPr>
          <w:rStyle w:val="CommentReference"/>
        </w:rPr>
        <w:annotationRef/>
      </w:r>
      <w:r>
        <w:t>Note that by changing parameters in the model, you can make it relevant to patients of different ages.</w:t>
      </w:r>
    </w:p>
  </w:comment>
  <w:comment w:id="18" w:author="D.Walker" w:date="2017-11-28T16:25:00Z" w:initials="D">
    <w:p w14:paraId="27FD72C7" w14:textId="1BF95D53" w:rsidR="006C4ACA" w:rsidRDefault="006C4ACA">
      <w:pPr>
        <w:pStyle w:val="CommentText"/>
      </w:pPr>
      <w:r>
        <w:rPr>
          <w:rStyle w:val="CommentReference"/>
        </w:rPr>
        <w:annotationRef/>
      </w:r>
      <w:r>
        <w:t>And modelling more realistic vessel shapes?</w:t>
      </w:r>
    </w:p>
  </w:comment>
  <w:comment w:id="25" w:author="D.Walker" w:date="2017-11-28T16:44:00Z" w:initials="D">
    <w:p w14:paraId="39737A8B" w14:textId="6C72DFA8" w:rsidR="006C4ACA" w:rsidRDefault="006C4ACA">
      <w:pPr>
        <w:pStyle w:val="CommentText"/>
      </w:pPr>
      <w:r>
        <w:rPr>
          <w:rStyle w:val="CommentReference"/>
        </w:rPr>
        <w:annotationRef/>
      </w:r>
      <w:r>
        <w:t>If you’re struggling for space you can reduce some of this detail.</w:t>
      </w:r>
    </w:p>
  </w:comment>
  <w:comment w:id="26" w:author="D.Walker" w:date="2017-11-28T16:44:00Z" w:initials="D">
    <w:p w14:paraId="0DFB18C9" w14:textId="465CC301" w:rsidR="006C4ACA" w:rsidRDefault="006C4ACA">
      <w:pPr>
        <w:pStyle w:val="CommentText"/>
      </w:pPr>
      <w:r>
        <w:rPr>
          <w:rStyle w:val="CommentReference"/>
        </w:rPr>
        <w:annotationRef/>
      </w:r>
      <w:r>
        <w:t>And other eukaryotic cells!</w:t>
      </w:r>
    </w:p>
  </w:comment>
  <w:comment w:id="27" w:author="Harry Cooper" w:date="2017-11-27T16:15:00Z" w:initials="HC">
    <w:p w14:paraId="795E9A25" w14:textId="38C80859" w:rsidR="006C4ACA" w:rsidRDefault="006C4ACA">
      <w:pPr>
        <w:pStyle w:val="CommentText"/>
      </w:pPr>
      <w:r>
        <w:rPr>
          <w:rStyle w:val="CommentReference"/>
        </w:rPr>
        <w:annotationRef/>
      </w:r>
      <w:r>
        <w:t>Remember this from meeting with Dawn.</w:t>
      </w:r>
    </w:p>
  </w:comment>
  <w:comment w:id="42" w:author="D.Walker" w:date="2017-11-28T16:45:00Z" w:initials="D">
    <w:p w14:paraId="1564BAE0" w14:textId="61B19FCD" w:rsidR="006C4ACA" w:rsidRDefault="006C4ACA">
      <w:pPr>
        <w:pStyle w:val="CommentText"/>
      </w:pPr>
      <w:r>
        <w:rPr>
          <w:rStyle w:val="CommentReference"/>
        </w:rPr>
        <w:annotationRef/>
      </w:r>
      <w:r>
        <w:t>Meaning what? Stick to describing characteristics which are relevant (and you understand) i.e. how the behaviour differs!</w:t>
      </w:r>
    </w:p>
  </w:comment>
  <w:comment w:id="45" w:author="Harry Cooper" w:date="2017-11-27T16:14:00Z" w:initials="HC">
    <w:p w14:paraId="1A57B82B" w14:textId="6E7AD587" w:rsidR="006C4ACA" w:rsidRDefault="006C4ACA">
      <w:pPr>
        <w:pStyle w:val="CommentText"/>
      </w:pPr>
      <w:r>
        <w:rPr>
          <w:rStyle w:val="CommentReference"/>
        </w:rPr>
        <w:annotationRef/>
      </w:r>
      <w:r>
        <w:t>Not started, however I feel I can implicitly cover all the rules of the environment within other sub-chapters, such as the EC sub-chapter above.</w:t>
      </w:r>
    </w:p>
  </w:comment>
  <w:comment w:id="63" w:author="D.Walker" w:date="2017-11-28T16:49:00Z" w:initials="D">
    <w:p w14:paraId="19617A77" w14:textId="7DB86A3C" w:rsidR="006C4ACA" w:rsidRDefault="006C4ACA">
      <w:pPr>
        <w:pStyle w:val="CommentText"/>
      </w:pPr>
      <w:r>
        <w:rPr>
          <w:rStyle w:val="CommentReference"/>
        </w:rPr>
        <w:annotationRef/>
      </w:r>
      <w:r>
        <w:t xml:space="preserve">See previous comment on complex detail! Better to just say that cells at these sites are more likely to </w:t>
      </w:r>
      <w:proofErr w:type="spellStart"/>
      <w:r>
        <w:t>apoptose</w:t>
      </w:r>
      <w:proofErr w:type="spellEnd"/>
      <w:r>
        <w:t>/proliferate?</w:t>
      </w:r>
    </w:p>
  </w:comment>
  <w:comment w:id="112" w:author="D.Walker" w:date="2017-11-28T16:52:00Z" w:initials="D">
    <w:p w14:paraId="73F02CB7" w14:textId="55D2DBB0" w:rsidR="006C4ACA" w:rsidRDefault="006C4ACA">
      <w:pPr>
        <w:pStyle w:val="CommentText"/>
      </w:pPr>
      <w:r>
        <w:rPr>
          <w:rStyle w:val="CommentReference"/>
        </w:rPr>
        <w:annotationRef/>
      </w:r>
      <w:r>
        <w:t>It would make more sense if you briefly described the functionality (cell types, rules) before this.</w:t>
      </w:r>
    </w:p>
  </w:comment>
  <w:comment w:id="147" w:author="D.Walker" w:date="2017-11-28T16:54:00Z" w:initials="D">
    <w:p w14:paraId="5C31F8C5" w14:textId="02003547" w:rsidR="006C4ACA" w:rsidRDefault="006C4ACA">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54" w:author="D.Walker" w:date="2017-11-28T16:55:00Z" w:initials="D">
    <w:p w14:paraId="3E284327" w14:textId="396B58DA" w:rsidR="006C4ACA" w:rsidRDefault="006C4ACA">
      <w:pPr>
        <w:pStyle w:val="CommentText"/>
      </w:pPr>
      <w:r>
        <w:rPr>
          <w:rStyle w:val="CommentReference"/>
        </w:rPr>
        <w:annotationRef/>
      </w:r>
      <w:r>
        <w:t>You need to properly caption and label all figures. This information should be in the figure caption.</w:t>
      </w:r>
    </w:p>
  </w:comment>
  <w:comment w:id="152" w:author="Harry Cooper" w:date="2017-11-27T16:15:00Z" w:initials="HC">
    <w:p w14:paraId="6CF504E9" w14:textId="01B22636" w:rsidR="006C4ACA" w:rsidRDefault="006C4ACA">
      <w:pPr>
        <w:pStyle w:val="CommentText"/>
      </w:pPr>
      <w:r>
        <w:rPr>
          <w:rStyle w:val="CommentReference"/>
        </w:rPr>
        <w:annotationRef/>
      </w:r>
      <w:r>
        <w:t>Do I just have an Appendices at the back with each image and description, rather than in line with the text?</w:t>
      </w:r>
    </w:p>
  </w:comment>
  <w:comment w:id="160" w:author="D.Walker" w:date="2017-11-28T16:56:00Z" w:initials="D">
    <w:p w14:paraId="663C8008" w14:textId="34B33BD5" w:rsidR="006C4ACA" w:rsidRDefault="006C4ACA">
      <w:pPr>
        <w:pStyle w:val="CommentText"/>
      </w:pPr>
      <w:r>
        <w:rPr>
          <w:rStyle w:val="CommentReference"/>
        </w:rPr>
        <w:annotationRef/>
      </w:r>
      <w:r>
        <w:t>Drawback?</w:t>
      </w:r>
    </w:p>
  </w:comment>
  <w:comment w:id="166" w:author="D.Walker" w:date="2017-11-28T16:57:00Z" w:initials="D">
    <w:p w14:paraId="5B0B2D19" w14:textId="242767F3" w:rsidR="006C4ACA" w:rsidRDefault="006C4ACA">
      <w:pPr>
        <w:pStyle w:val="CommentText"/>
      </w:pPr>
      <w:r>
        <w:rPr>
          <w:rStyle w:val="CommentReference"/>
        </w:rPr>
        <w:annotationRef/>
      </w:r>
      <w:r>
        <w:t>Would be nice, but not essential</w:t>
      </w:r>
    </w:p>
  </w:comment>
  <w:comment w:id="189" w:author="Harry Cooper" w:date="2018-04-25T13:45:00Z" w:initials="HC">
    <w:p w14:paraId="0D84D629" w14:textId="07DDCDBE" w:rsidR="006C4ACA" w:rsidRDefault="006C4ACA">
      <w:pPr>
        <w:pStyle w:val="CommentText"/>
      </w:pPr>
      <w:r>
        <w:rPr>
          <w:rStyle w:val="CommentReference"/>
        </w:rPr>
        <w:annotationRef/>
      </w:r>
      <w:r>
        <w:t>Missing confluence detection logic</w:t>
      </w:r>
    </w:p>
    <w:p w14:paraId="2F70724D" w14:textId="77777777" w:rsidR="006C4ACA" w:rsidRDefault="006C4ACA">
      <w:pPr>
        <w:pStyle w:val="CommentText"/>
      </w:pPr>
    </w:p>
  </w:comment>
  <w:comment w:id="190" w:author="Harry Cooper" w:date="2018-04-24T07:48:00Z" w:initials="HC">
    <w:p w14:paraId="6F4F23C8" w14:textId="0BA573B7" w:rsidR="006C4ACA" w:rsidRDefault="006C4ACA">
      <w:pPr>
        <w:pStyle w:val="CommentText"/>
      </w:pPr>
      <w:r>
        <w:rPr>
          <w:rStyle w:val="CommentReference"/>
        </w:rPr>
        <w:annotationRef/>
      </w:r>
      <w:r>
        <w:t>Is it confusing switching to radius?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39737A8B" w15:done="0"/>
  <w15:commentEx w15:paraId="0DFB18C9" w15:done="0"/>
  <w15:commentEx w15:paraId="795E9A25" w15:done="0"/>
  <w15:commentEx w15:paraId="1564BAE0" w15:done="0"/>
  <w15:commentEx w15:paraId="1A57B82B" w15:done="0"/>
  <w15:commentEx w15:paraId="19617A77" w15:done="0"/>
  <w15:commentEx w15:paraId="73F02CB7" w15:done="0"/>
  <w15:commentEx w15:paraId="5C31F8C5" w15:done="0"/>
  <w15:commentEx w15:paraId="3E284327" w15:done="0"/>
  <w15:commentEx w15:paraId="6CF504E9" w15:done="0"/>
  <w15:commentEx w15:paraId="663C8008" w15:done="0"/>
  <w15:commentEx w15:paraId="5B0B2D19" w15:done="0"/>
  <w15:commentEx w15:paraId="2F70724D" w15:done="0"/>
  <w15:commentEx w15:paraId="6F4F23C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02F66" w14:textId="77777777" w:rsidR="00E055F1" w:rsidRDefault="00E055F1" w:rsidP="00642E0B">
      <w:r>
        <w:separator/>
      </w:r>
    </w:p>
  </w:endnote>
  <w:endnote w:type="continuationSeparator" w:id="0">
    <w:p w14:paraId="37DEB176" w14:textId="77777777" w:rsidR="00E055F1" w:rsidRDefault="00E055F1"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6C4ACA" w:rsidRDefault="006C4ACA"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6C4ACA" w:rsidRDefault="006C4A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6C4ACA" w:rsidRDefault="006C4ACA"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2AF1">
      <w:rPr>
        <w:rStyle w:val="PageNumber"/>
        <w:noProof/>
      </w:rPr>
      <w:t>ii</w:t>
    </w:r>
    <w:r>
      <w:rPr>
        <w:rStyle w:val="PageNumber"/>
      </w:rPr>
      <w:fldChar w:fldCharType="end"/>
    </w:r>
  </w:p>
  <w:p w14:paraId="1AC764E3" w14:textId="6ABE33BF" w:rsidR="006C4ACA" w:rsidRDefault="006C4ACA"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6C4ACA" w:rsidRDefault="006C4ACA"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2AF1">
      <w:rPr>
        <w:rStyle w:val="PageNumber"/>
        <w:noProof/>
      </w:rPr>
      <w:t>1</w:t>
    </w:r>
    <w:r>
      <w:rPr>
        <w:rStyle w:val="PageNumber"/>
      </w:rPr>
      <w:fldChar w:fldCharType="end"/>
    </w:r>
  </w:p>
  <w:p w14:paraId="04D4E42B" w14:textId="77777777" w:rsidR="006C4ACA" w:rsidRDefault="006C4ACA"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9574F4" w14:textId="77777777" w:rsidR="00E055F1" w:rsidRDefault="00E055F1" w:rsidP="00642E0B">
      <w:r>
        <w:separator/>
      </w:r>
    </w:p>
  </w:footnote>
  <w:footnote w:type="continuationSeparator" w:id="0">
    <w:p w14:paraId="675272CE" w14:textId="77777777" w:rsidR="00E055F1" w:rsidRDefault="00E055F1"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6C4ACA" w:rsidRDefault="006C4AC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3">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0"/>
  </w:num>
  <w:num w:numId="2">
    <w:abstractNumId w:val="7"/>
  </w:num>
  <w:num w:numId="3">
    <w:abstractNumId w:val="2"/>
  </w:num>
  <w:num w:numId="4">
    <w:abstractNumId w:val="3"/>
  </w:num>
  <w:num w:numId="5">
    <w:abstractNumId w:val="12"/>
  </w:num>
  <w:num w:numId="6">
    <w:abstractNumId w:val="4"/>
  </w:num>
  <w:num w:numId="7">
    <w:abstractNumId w:val="9"/>
  </w:num>
  <w:num w:numId="8">
    <w:abstractNumId w:val="6"/>
  </w:num>
  <w:num w:numId="9">
    <w:abstractNumId w:val="13"/>
  </w:num>
  <w:num w:numId="10">
    <w:abstractNumId w:val="5"/>
  </w:num>
  <w:num w:numId="11">
    <w:abstractNumId w:val="11"/>
  </w:num>
  <w:num w:numId="12">
    <w:abstractNumId w:val="1"/>
  </w:num>
  <w:num w:numId="13">
    <w:abstractNumId w:val="0"/>
  </w:num>
  <w:num w:numId="1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isplayBackgroundShape/>
  <w:proofState w:spelling="clean" w:grammar="clean"/>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588D"/>
    <w:rsid w:val="00036C3D"/>
    <w:rsid w:val="00044307"/>
    <w:rsid w:val="000445E0"/>
    <w:rsid w:val="00046277"/>
    <w:rsid w:val="00047B3A"/>
    <w:rsid w:val="000523F8"/>
    <w:rsid w:val="00053EC5"/>
    <w:rsid w:val="000551F6"/>
    <w:rsid w:val="000552EF"/>
    <w:rsid w:val="00055834"/>
    <w:rsid w:val="000573F6"/>
    <w:rsid w:val="00057517"/>
    <w:rsid w:val="00057C2C"/>
    <w:rsid w:val="00062007"/>
    <w:rsid w:val="00062857"/>
    <w:rsid w:val="000635E8"/>
    <w:rsid w:val="00067FEF"/>
    <w:rsid w:val="0007031C"/>
    <w:rsid w:val="00071C91"/>
    <w:rsid w:val="00072823"/>
    <w:rsid w:val="0007364A"/>
    <w:rsid w:val="00073C79"/>
    <w:rsid w:val="00074EE2"/>
    <w:rsid w:val="000754DE"/>
    <w:rsid w:val="0008235C"/>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C10C7"/>
    <w:rsid w:val="000C2207"/>
    <w:rsid w:val="000C3E8C"/>
    <w:rsid w:val="000C460E"/>
    <w:rsid w:val="000C6956"/>
    <w:rsid w:val="000C6E68"/>
    <w:rsid w:val="000C735A"/>
    <w:rsid w:val="000D0F3D"/>
    <w:rsid w:val="000D1E2A"/>
    <w:rsid w:val="000D5B5D"/>
    <w:rsid w:val="000D71AB"/>
    <w:rsid w:val="000E0CF5"/>
    <w:rsid w:val="000E1371"/>
    <w:rsid w:val="000E1D90"/>
    <w:rsid w:val="000E2293"/>
    <w:rsid w:val="000E292C"/>
    <w:rsid w:val="000E3B4B"/>
    <w:rsid w:val="000E3C72"/>
    <w:rsid w:val="000E4A48"/>
    <w:rsid w:val="000E61C0"/>
    <w:rsid w:val="000F130B"/>
    <w:rsid w:val="000F142A"/>
    <w:rsid w:val="000F5031"/>
    <w:rsid w:val="000F560F"/>
    <w:rsid w:val="00103051"/>
    <w:rsid w:val="00103284"/>
    <w:rsid w:val="001053FD"/>
    <w:rsid w:val="00105FCF"/>
    <w:rsid w:val="00113DDA"/>
    <w:rsid w:val="00115F28"/>
    <w:rsid w:val="001161CE"/>
    <w:rsid w:val="001162D9"/>
    <w:rsid w:val="00117156"/>
    <w:rsid w:val="00121C0D"/>
    <w:rsid w:val="00121C18"/>
    <w:rsid w:val="00122D23"/>
    <w:rsid w:val="00123F30"/>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42D"/>
    <w:rsid w:val="00151F9B"/>
    <w:rsid w:val="0015264F"/>
    <w:rsid w:val="0015270A"/>
    <w:rsid w:val="0015301E"/>
    <w:rsid w:val="00154030"/>
    <w:rsid w:val="00154419"/>
    <w:rsid w:val="00160BE0"/>
    <w:rsid w:val="001625A7"/>
    <w:rsid w:val="00164343"/>
    <w:rsid w:val="001643DE"/>
    <w:rsid w:val="00164FDF"/>
    <w:rsid w:val="001668F7"/>
    <w:rsid w:val="001669A6"/>
    <w:rsid w:val="00167456"/>
    <w:rsid w:val="00167D53"/>
    <w:rsid w:val="00172156"/>
    <w:rsid w:val="0017567E"/>
    <w:rsid w:val="001765C6"/>
    <w:rsid w:val="0018083C"/>
    <w:rsid w:val="00182216"/>
    <w:rsid w:val="00182B21"/>
    <w:rsid w:val="00182F23"/>
    <w:rsid w:val="001830F5"/>
    <w:rsid w:val="001844BB"/>
    <w:rsid w:val="00184E17"/>
    <w:rsid w:val="00185A9C"/>
    <w:rsid w:val="00187640"/>
    <w:rsid w:val="0019153F"/>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5DAD"/>
    <w:rsid w:val="00201ABF"/>
    <w:rsid w:val="00201D55"/>
    <w:rsid w:val="00204264"/>
    <w:rsid w:val="0020655D"/>
    <w:rsid w:val="00207EDB"/>
    <w:rsid w:val="00212A37"/>
    <w:rsid w:val="00212FCB"/>
    <w:rsid w:val="002134E4"/>
    <w:rsid w:val="00221360"/>
    <w:rsid w:val="002235D0"/>
    <w:rsid w:val="00223640"/>
    <w:rsid w:val="00223E25"/>
    <w:rsid w:val="002242DB"/>
    <w:rsid w:val="00224450"/>
    <w:rsid w:val="00225D37"/>
    <w:rsid w:val="0022613D"/>
    <w:rsid w:val="00226F61"/>
    <w:rsid w:val="00232009"/>
    <w:rsid w:val="00233001"/>
    <w:rsid w:val="002355DD"/>
    <w:rsid w:val="00235903"/>
    <w:rsid w:val="00236C4C"/>
    <w:rsid w:val="00237E16"/>
    <w:rsid w:val="00242405"/>
    <w:rsid w:val="002427AE"/>
    <w:rsid w:val="002435C4"/>
    <w:rsid w:val="00243EE1"/>
    <w:rsid w:val="0024714C"/>
    <w:rsid w:val="00251612"/>
    <w:rsid w:val="002524D5"/>
    <w:rsid w:val="00254EDD"/>
    <w:rsid w:val="00255A16"/>
    <w:rsid w:val="002561E5"/>
    <w:rsid w:val="00257A78"/>
    <w:rsid w:val="00260B53"/>
    <w:rsid w:val="00261A43"/>
    <w:rsid w:val="00263861"/>
    <w:rsid w:val="00277480"/>
    <w:rsid w:val="00280717"/>
    <w:rsid w:val="00281D30"/>
    <w:rsid w:val="00281E7A"/>
    <w:rsid w:val="00282365"/>
    <w:rsid w:val="00282490"/>
    <w:rsid w:val="00283103"/>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15DD"/>
    <w:rsid w:val="002F1CF6"/>
    <w:rsid w:val="002F2BB1"/>
    <w:rsid w:val="002F415C"/>
    <w:rsid w:val="002F5E25"/>
    <w:rsid w:val="00301FCE"/>
    <w:rsid w:val="003028F1"/>
    <w:rsid w:val="003029B1"/>
    <w:rsid w:val="00304158"/>
    <w:rsid w:val="00304DE7"/>
    <w:rsid w:val="003064E1"/>
    <w:rsid w:val="003110F9"/>
    <w:rsid w:val="00311F41"/>
    <w:rsid w:val="00312264"/>
    <w:rsid w:val="00312CE0"/>
    <w:rsid w:val="003133AB"/>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59DA"/>
    <w:rsid w:val="00356111"/>
    <w:rsid w:val="003565DE"/>
    <w:rsid w:val="003609A5"/>
    <w:rsid w:val="00361FDC"/>
    <w:rsid w:val="00362C77"/>
    <w:rsid w:val="003639F7"/>
    <w:rsid w:val="00364129"/>
    <w:rsid w:val="003654D0"/>
    <w:rsid w:val="00366188"/>
    <w:rsid w:val="003675AB"/>
    <w:rsid w:val="00367E8F"/>
    <w:rsid w:val="00373DB9"/>
    <w:rsid w:val="00374FA1"/>
    <w:rsid w:val="003758C0"/>
    <w:rsid w:val="00377047"/>
    <w:rsid w:val="00377A6D"/>
    <w:rsid w:val="00377CC0"/>
    <w:rsid w:val="003800F0"/>
    <w:rsid w:val="003810E1"/>
    <w:rsid w:val="003846E9"/>
    <w:rsid w:val="00385654"/>
    <w:rsid w:val="0038721F"/>
    <w:rsid w:val="00387F00"/>
    <w:rsid w:val="00392046"/>
    <w:rsid w:val="003940FD"/>
    <w:rsid w:val="00395D7C"/>
    <w:rsid w:val="003968FB"/>
    <w:rsid w:val="00397D5C"/>
    <w:rsid w:val="003A1254"/>
    <w:rsid w:val="003A2877"/>
    <w:rsid w:val="003A46F8"/>
    <w:rsid w:val="003A5B5A"/>
    <w:rsid w:val="003A7DDE"/>
    <w:rsid w:val="003B118F"/>
    <w:rsid w:val="003B1FD8"/>
    <w:rsid w:val="003B206B"/>
    <w:rsid w:val="003B276D"/>
    <w:rsid w:val="003C0013"/>
    <w:rsid w:val="003C0AE5"/>
    <w:rsid w:val="003C0BBF"/>
    <w:rsid w:val="003C10D7"/>
    <w:rsid w:val="003C2C4B"/>
    <w:rsid w:val="003C3DC4"/>
    <w:rsid w:val="003C42F1"/>
    <w:rsid w:val="003C6E05"/>
    <w:rsid w:val="003D16B2"/>
    <w:rsid w:val="003D2FB2"/>
    <w:rsid w:val="003D7006"/>
    <w:rsid w:val="003D75FF"/>
    <w:rsid w:val="003E104F"/>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325E"/>
    <w:rsid w:val="004141CD"/>
    <w:rsid w:val="0041752E"/>
    <w:rsid w:val="0041766A"/>
    <w:rsid w:val="00417BAD"/>
    <w:rsid w:val="00422FE8"/>
    <w:rsid w:val="00425B21"/>
    <w:rsid w:val="004264C1"/>
    <w:rsid w:val="0042658C"/>
    <w:rsid w:val="0042737D"/>
    <w:rsid w:val="00427A78"/>
    <w:rsid w:val="00430FE4"/>
    <w:rsid w:val="00431B3A"/>
    <w:rsid w:val="00433B2E"/>
    <w:rsid w:val="004359F4"/>
    <w:rsid w:val="00436044"/>
    <w:rsid w:val="0044203A"/>
    <w:rsid w:val="0044284C"/>
    <w:rsid w:val="00443839"/>
    <w:rsid w:val="00444517"/>
    <w:rsid w:val="00450068"/>
    <w:rsid w:val="0045151A"/>
    <w:rsid w:val="004525C7"/>
    <w:rsid w:val="00453D83"/>
    <w:rsid w:val="00454B3A"/>
    <w:rsid w:val="004557FC"/>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D06"/>
    <w:rsid w:val="00483244"/>
    <w:rsid w:val="00484BFF"/>
    <w:rsid w:val="00485556"/>
    <w:rsid w:val="00486550"/>
    <w:rsid w:val="0048744A"/>
    <w:rsid w:val="004920DC"/>
    <w:rsid w:val="0049568A"/>
    <w:rsid w:val="00497A19"/>
    <w:rsid w:val="004A0279"/>
    <w:rsid w:val="004A063E"/>
    <w:rsid w:val="004A1EE7"/>
    <w:rsid w:val="004A4021"/>
    <w:rsid w:val="004A548E"/>
    <w:rsid w:val="004A6310"/>
    <w:rsid w:val="004A69C0"/>
    <w:rsid w:val="004B7BCF"/>
    <w:rsid w:val="004C0203"/>
    <w:rsid w:val="004C1A83"/>
    <w:rsid w:val="004C3C9B"/>
    <w:rsid w:val="004C65DE"/>
    <w:rsid w:val="004C6FD3"/>
    <w:rsid w:val="004D0D9B"/>
    <w:rsid w:val="004D13A3"/>
    <w:rsid w:val="004D423A"/>
    <w:rsid w:val="004D4BA0"/>
    <w:rsid w:val="004D5C6D"/>
    <w:rsid w:val="004D7E1F"/>
    <w:rsid w:val="004E5B30"/>
    <w:rsid w:val="004E7439"/>
    <w:rsid w:val="004E780A"/>
    <w:rsid w:val="004F2D86"/>
    <w:rsid w:val="004F2F1B"/>
    <w:rsid w:val="004F3D6F"/>
    <w:rsid w:val="004F45B2"/>
    <w:rsid w:val="004F4BFA"/>
    <w:rsid w:val="004F6D66"/>
    <w:rsid w:val="00502685"/>
    <w:rsid w:val="00502D44"/>
    <w:rsid w:val="00504DDF"/>
    <w:rsid w:val="00505C2B"/>
    <w:rsid w:val="00506F72"/>
    <w:rsid w:val="005078F9"/>
    <w:rsid w:val="0051263C"/>
    <w:rsid w:val="005135BC"/>
    <w:rsid w:val="0052096B"/>
    <w:rsid w:val="00521AAC"/>
    <w:rsid w:val="00524581"/>
    <w:rsid w:val="00532C51"/>
    <w:rsid w:val="00537C4C"/>
    <w:rsid w:val="00540D18"/>
    <w:rsid w:val="0054144E"/>
    <w:rsid w:val="00541D6B"/>
    <w:rsid w:val="005433D3"/>
    <w:rsid w:val="0054792B"/>
    <w:rsid w:val="00552461"/>
    <w:rsid w:val="00553275"/>
    <w:rsid w:val="005568F5"/>
    <w:rsid w:val="00564038"/>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13C5"/>
    <w:rsid w:val="005A3EFF"/>
    <w:rsid w:val="005A5394"/>
    <w:rsid w:val="005A5C87"/>
    <w:rsid w:val="005A72C1"/>
    <w:rsid w:val="005B00A6"/>
    <w:rsid w:val="005B1129"/>
    <w:rsid w:val="005B3367"/>
    <w:rsid w:val="005B3558"/>
    <w:rsid w:val="005B4D06"/>
    <w:rsid w:val="005B50B8"/>
    <w:rsid w:val="005C0F53"/>
    <w:rsid w:val="005C161B"/>
    <w:rsid w:val="005C1C06"/>
    <w:rsid w:val="005C1D61"/>
    <w:rsid w:val="005C2860"/>
    <w:rsid w:val="005C36C1"/>
    <w:rsid w:val="005C43C0"/>
    <w:rsid w:val="005C67B7"/>
    <w:rsid w:val="005C7A4E"/>
    <w:rsid w:val="005D057E"/>
    <w:rsid w:val="005D3055"/>
    <w:rsid w:val="005D3154"/>
    <w:rsid w:val="005D3958"/>
    <w:rsid w:val="005D4539"/>
    <w:rsid w:val="005D4EC7"/>
    <w:rsid w:val="005D5FAE"/>
    <w:rsid w:val="005D7CEE"/>
    <w:rsid w:val="005D7FCC"/>
    <w:rsid w:val="005E01C0"/>
    <w:rsid w:val="005E0566"/>
    <w:rsid w:val="005E4E04"/>
    <w:rsid w:val="005F13B6"/>
    <w:rsid w:val="005F2C52"/>
    <w:rsid w:val="005F5D9B"/>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5A67"/>
    <w:rsid w:val="00622608"/>
    <w:rsid w:val="0062558D"/>
    <w:rsid w:val="00626C35"/>
    <w:rsid w:val="00626E31"/>
    <w:rsid w:val="00627E5D"/>
    <w:rsid w:val="00630DAE"/>
    <w:rsid w:val="00632A28"/>
    <w:rsid w:val="0063458F"/>
    <w:rsid w:val="006360B5"/>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70C7"/>
    <w:rsid w:val="00660250"/>
    <w:rsid w:val="00661C68"/>
    <w:rsid w:val="006623DC"/>
    <w:rsid w:val="00665821"/>
    <w:rsid w:val="00672ABA"/>
    <w:rsid w:val="00672DD5"/>
    <w:rsid w:val="00673E7C"/>
    <w:rsid w:val="00674A33"/>
    <w:rsid w:val="006769FB"/>
    <w:rsid w:val="00680065"/>
    <w:rsid w:val="00680937"/>
    <w:rsid w:val="00683952"/>
    <w:rsid w:val="00684951"/>
    <w:rsid w:val="00684E98"/>
    <w:rsid w:val="006859D7"/>
    <w:rsid w:val="00691D0B"/>
    <w:rsid w:val="0069334D"/>
    <w:rsid w:val="00694D7A"/>
    <w:rsid w:val="0069541B"/>
    <w:rsid w:val="00697B3F"/>
    <w:rsid w:val="00697C59"/>
    <w:rsid w:val="006A196E"/>
    <w:rsid w:val="006A3064"/>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2746"/>
    <w:rsid w:val="007A4D60"/>
    <w:rsid w:val="007A4F09"/>
    <w:rsid w:val="007A568D"/>
    <w:rsid w:val="007A6A21"/>
    <w:rsid w:val="007B06F4"/>
    <w:rsid w:val="007B0A57"/>
    <w:rsid w:val="007B235B"/>
    <w:rsid w:val="007B30EA"/>
    <w:rsid w:val="007B60C0"/>
    <w:rsid w:val="007B6A75"/>
    <w:rsid w:val="007B6C13"/>
    <w:rsid w:val="007C03ED"/>
    <w:rsid w:val="007C09BE"/>
    <w:rsid w:val="007C5132"/>
    <w:rsid w:val="007C5960"/>
    <w:rsid w:val="007D077C"/>
    <w:rsid w:val="007D3BBF"/>
    <w:rsid w:val="007D4270"/>
    <w:rsid w:val="007D57DC"/>
    <w:rsid w:val="007D6F87"/>
    <w:rsid w:val="007D745B"/>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7A63"/>
    <w:rsid w:val="00870325"/>
    <w:rsid w:val="00871581"/>
    <w:rsid w:val="008755DB"/>
    <w:rsid w:val="008774B2"/>
    <w:rsid w:val="008779FE"/>
    <w:rsid w:val="00881A99"/>
    <w:rsid w:val="008836F3"/>
    <w:rsid w:val="00883E9D"/>
    <w:rsid w:val="008843CA"/>
    <w:rsid w:val="00886920"/>
    <w:rsid w:val="00886BD4"/>
    <w:rsid w:val="0089207E"/>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33F3"/>
    <w:rsid w:val="008D367B"/>
    <w:rsid w:val="008D48E8"/>
    <w:rsid w:val="008D7C93"/>
    <w:rsid w:val="008E01E6"/>
    <w:rsid w:val="008E2840"/>
    <w:rsid w:val="008E3876"/>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249D"/>
    <w:rsid w:val="00914122"/>
    <w:rsid w:val="00915587"/>
    <w:rsid w:val="009204E5"/>
    <w:rsid w:val="009205F0"/>
    <w:rsid w:val="00921B63"/>
    <w:rsid w:val="009234F2"/>
    <w:rsid w:val="00924401"/>
    <w:rsid w:val="0092760B"/>
    <w:rsid w:val="0093120E"/>
    <w:rsid w:val="00933DAB"/>
    <w:rsid w:val="00935974"/>
    <w:rsid w:val="00940161"/>
    <w:rsid w:val="00941789"/>
    <w:rsid w:val="00941B79"/>
    <w:rsid w:val="00942A91"/>
    <w:rsid w:val="00947013"/>
    <w:rsid w:val="00950D7A"/>
    <w:rsid w:val="00951F65"/>
    <w:rsid w:val="00952281"/>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320D"/>
    <w:rsid w:val="00987679"/>
    <w:rsid w:val="00990144"/>
    <w:rsid w:val="00990A7A"/>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21FE"/>
    <w:rsid w:val="009D276A"/>
    <w:rsid w:val="009D6B89"/>
    <w:rsid w:val="009E178A"/>
    <w:rsid w:val="009E474B"/>
    <w:rsid w:val="009E57AA"/>
    <w:rsid w:val="009F06B7"/>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468D"/>
    <w:rsid w:val="00A269CA"/>
    <w:rsid w:val="00A26DED"/>
    <w:rsid w:val="00A27FDF"/>
    <w:rsid w:val="00A3143D"/>
    <w:rsid w:val="00A344EB"/>
    <w:rsid w:val="00A35BD1"/>
    <w:rsid w:val="00A36348"/>
    <w:rsid w:val="00A37252"/>
    <w:rsid w:val="00A41D59"/>
    <w:rsid w:val="00A43D58"/>
    <w:rsid w:val="00A4552E"/>
    <w:rsid w:val="00A46881"/>
    <w:rsid w:val="00A532D4"/>
    <w:rsid w:val="00A533E6"/>
    <w:rsid w:val="00A5373B"/>
    <w:rsid w:val="00A54841"/>
    <w:rsid w:val="00A55CE3"/>
    <w:rsid w:val="00A5628A"/>
    <w:rsid w:val="00A56B78"/>
    <w:rsid w:val="00A57F14"/>
    <w:rsid w:val="00A624A1"/>
    <w:rsid w:val="00A62959"/>
    <w:rsid w:val="00A63C76"/>
    <w:rsid w:val="00A63D0E"/>
    <w:rsid w:val="00A63DA5"/>
    <w:rsid w:val="00A64469"/>
    <w:rsid w:val="00A65F7C"/>
    <w:rsid w:val="00A66EB6"/>
    <w:rsid w:val="00A71193"/>
    <w:rsid w:val="00A71CE8"/>
    <w:rsid w:val="00A73052"/>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5445"/>
    <w:rsid w:val="00AC7967"/>
    <w:rsid w:val="00AC796B"/>
    <w:rsid w:val="00AC7C38"/>
    <w:rsid w:val="00AC7E96"/>
    <w:rsid w:val="00AD2157"/>
    <w:rsid w:val="00AD5DB0"/>
    <w:rsid w:val="00AD61BD"/>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28FB"/>
    <w:rsid w:val="00B633F0"/>
    <w:rsid w:val="00B64E53"/>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22E"/>
    <w:rsid w:val="00B93812"/>
    <w:rsid w:val="00B94A22"/>
    <w:rsid w:val="00B94DEA"/>
    <w:rsid w:val="00B968FF"/>
    <w:rsid w:val="00B97872"/>
    <w:rsid w:val="00BA1599"/>
    <w:rsid w:val="00BA448E"/>
    <w:rsid w:val="00BA5F0E"/>
    <w:rsid w:val="00BA6D73"/>
    <w:rsid w:val="00BB0389"/>
    <w:rsid w:val="00BB18B8"/>
    <w:rsid w:val="00BB208A"/>
    <w:rsid w:val="00BB37FD"/>
    <w:rsid w:val="00BB4E8D"/>
    <w:rsid w:val="00BB5418"/>
    <w:rsid w:val="00BC1691"/>
    <w:rsid w:val="00BC2D90"/>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20DD"/>
    <w:rsid w:val="00C02FD1"/>
    <w:rsid w:val="00C035E2"/>
    <w:rsid w:val="00C048B1"/>
    <w:rsid w:val="00C05627"/>
    <w:rsid w:val="00C108E8"/>
    <w:rsid w:val="00C1093C"/>
    <w:rsid w:val="00C1177C"/>
    <w:rsid w:val="00C1285C"/>
    <w:rsid w:val="00C12898"/>
    <w:rsid w:val="00C13F64"/>
    <w:rsid w:val="00C1774E"/>
    <w:rsid w:val="00C22150"/>
    <w:rsid w:val="00C23956"/>
    <w:rsid w:val="00C311B8"/>
    <w:rsid w:val="00C32C43"/>
    <w:rsid w:val="00C32D2F"/>
    <w:rsid w:val="00C3360E"/>
    <w:rsid w:val="00C35E88"/>
    <w:rsid w:val="00C36B72"/>
    <w:rsid w:val="00C37221"/>
    <w:rsid w:val="00C41BB9"/>
    <w:rsid w:val="00C45B3E"/>
    <w:rsid w:val="00C50A48"/>
    <w:rsid w:val="00C51AAD"/>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8DC"/>
    <w:rsid w:val="00CA3C27"/>
    <w:rsid w:val="00CA4070"/>
    <w:rsid w:val="00CA41A3"/>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CC9"/>
    <w:rsid w:val="00CF4124"/>
    <w:rsid w:val="00D000FB"/>
    <w:rsid w:val="00D010A5"/>
    <w:rsid w:val="00D019E9"/>
    <w:rsid w:val="00D02BE8"/>
    <w:rsid w:val="00D04541"/>
    <w:rsid w:val="00D06D15"/>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C4"/>
    <w:rsid w:val="00D933E4"/>
    <w:rsid w:val="00D935C6"/>
    <w:rsid w:val="00D94E6C"/>
    <w:rsid w:val="00D952C3"/>
    <w:rsid w:val="00DA191B"/>
    <w:rsid w:val="00DA333B"/>
    <w:rsid w:val="00DA5E87"/>
    <w:rsid w:val="00DA68F7"/>
    <w:rsid w:val="00DA77F4"/>
    <w:rsid w:val="00DB3A5D"/>
    <w:rsid w:val="00DB4334"/>
    <w:rsid w:val="00DB77F6"/>
    <w:rsid w:val="00DC11E0"/>
    <w:rsid w:val="00DC126D"/>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55F1"/>
    <w:rsid w:val="00E0630E"/>
    <w:rsid w:val="00E067D9"/>
    <w:rsid w:val="00E0765A"/>
    <w:rsid w:val="00E11883"/>
    <w:rsid w:val="00E11B77"/>
    <w:rsid w:val="00E14A57"/>
    <w:rsid w:val="00E14BBF"/>
    <w:rsid w:val="00E1674F"/>
    <w:rsid w:val="00E20175"/>
    <w:rsid w:val="00E241FA"/>
    <w:rsid w:val="00E26231"/>
    <w:rsid w:val="00E262E1"/>
    <w:rsid w:val="00E26B49"/>
    <w:rsid w:val="00E306A2"/>
    <w:rsid w:val="00E3438B"/>
    <w:rsid w:val="00E3583E"/>
    <w:rsid w:val="00E35922"/>
    <w:rsid w:val="00E4252C"/>
    <w:rsid w:val="00E42BFE"/>
    <w:rsid w:val="00E437A5"/>
    <w:rsid w:val="00E51163"/>
    <w:rsid w:val="00E5122D"/>
    <w:rsid w:val="00E51B73"/>
    <w:rsid w:val="00E53751"/>
    <w:rsid w:val="00E5399F"/>
    <w:rsid w:val="00E5625A"/>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5E74"/>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6691"/>
    <w:rsid w:val="00EA72EE"/>
    <w:rsid w:val="00EB1653"/>
    <w:rsid w:val="00EB2A20"/>
    <w:rsid w:val="00EB2AB1"/>
    <w:rsid w:val="00EB3E88"/>
    <w:rsid w:val="00EB43B7"/>
    <w:rsid w:val="00EB506F"/>
    <w:rsid w:val="00EB512F"/>
    <w:rsid w:val="00EB5992"/>
    <w:rsid w:val="00EB6052"/>
    <w:rsid w:val="00EC03E4"/>
    <w:rsid w:val="00EC0BD2"/>
    <w:rsid w:val="00EC2F4F"/>
    <w:rsid w:val="00EC354F"/>
    <w:rsid w:val="00EC5328"/>
    <w:rsid w:val="00EC53B3"/>
    <w:rsid w:val="00EC5D41"/>
    <w:rsid w:val="00EC7ECB"/>
    <w:rsid w:val="00ED1F97"/>
    <w:rsid w:val="00ED50A7"/>
    <w:rsid w:val="00ED76C6"/>
    <w:rsid w:val="00EE0B03"/>
    <w:rsid w:val="00EE5369"/>
    <w:rsid w:val="00EE585F"/>
    <w:rsid w:val="00EE6BA9"/>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62BA"/>
    <w:rsid w:val="00F164DE"/>
    <w:rsid w:val="00F22540"/>
    <w:rsid w:val="00F22666"/>
    <w:rsid w:val="00F242FA"/>
    <w:rsid w:val="00F24CF9"/>
    <w:rsid w:val="00F27D84"/>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2F80"/>
    <w:rsid w:val="00F644A0"/>
    <w:rsid w:val="00F64880"/>
    <w:rsid w:val="00F65495"/>
    <w:rsid w:val="00F715E2"/>
    <w:rsid w:val="00F72CD8"/>
    <w:rsid w:val="00F73834"/>
    <w:rsid w:val="00F74046"/>
    <w:rsid w:val="00F754DE"/>
    <w:rsid w:val="00F80F16"/>
    <w:rsid w:val="00F843D5"/>
    <w:rsid w:val="00F85A0F"/>
    <w:rsid w:val="00F87211"/>
    <w:rsid w:val="00F87A7C"/>
    <w:rsid w:val="00F9034A"/>
    <w:rsid w:val="00F954E3"/>
    <w:rsid w:val="00F9794C"/>
    <w:rsid w:val="00FA135A"/>
    <w:rsid w:val="00FA20AC"/>
    <w:rsid w:val="00FA2E13"/>
    <w:rsid w:val="00FA7A74"/>
    <w:rsid w:val="00FB09F6"/>
    <w:rsid w:val="00FB2EA6"/>
    <w:rsid w:val="00FB3A5B"/>
    <w:rsid w:val="00FB4E11"/>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E58A1"/>
    <w:rsid w:val="00FE5A83"/>
    <w:rsid w:val="00FE6C83"/>
    <w:rsid w:val="00FF0210"/>
    <w:rsid w:val="00FF05BB"/>
    <w:rsid w:val="00FF0F39"/>
    <w:rsid w:val="00FF135B"/>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eader" Target="header1.xml"/><Relationship Id="rId77" Type="http://schemas.openxmlformats.org/officeDocument/2006/relationships/footer" Target="footer3.xml"/><Relationship Id="rId78" Type="http://schemas.openxmlformats.org/officeDocument/2006/relationships/fontTable" Target="fontTable.xml"/><Relationship Id="rId79" Type="http://schemas.microsoft.com/office/2011/relationships/people" Target="people.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72169CF-C961-E245-924E-85A078EBC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65</Pages>
  <Words>13758</Words>
  <Characters>78421</Characters>
  <Application>Microsoft Macintosh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840</cp:revision>
  <cp:lastPrinted>2017-11-30T19:39:00Z</cp:lastPrinted>
  <dcterms:created xsi:type="dcterms:W3CDTF">2017-11-30T10:15:00Z</dcterms:created>
  <dcterms:modified xsi:type="dcterms:W3CDTF">2018-05-02T17:08:00Z</dcterms:modified>
</cp:coreProperties>
</file>