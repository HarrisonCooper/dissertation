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5B260F" w14:textId="54E8A80B" w:rsidR="00A63D0E" w:rsidRPr="00A533E6" w:rsidRDefault="00A63D0E" w:rsidP="00A63D0E">
      <w:pPr>
        <w:jc w:val="center"/>
        <w:rPr>
          <w:b/>
          <w:u w:val="single"/>
        </w:rPr>
      </w:pPr>
      <w:r w:rsidRPr="00A533E6">
        <w:rPr>
          <w:b/>
          <w:u w:val="single"/>
        </w:rPr>
        <w:t>Dissertation:</w:t>
      </w:r>
    </w:p>
    <w:p w14:paraId="45CFEDF5" w14:textId="77777777" w:rsidR="00A63D0E" w:rsidRPr="00A533E6" w:rsidRDefault="00A63D0E"/>
    <w:p w14:paraId="4B85D894" w14:textId="2113A334" w:rsidR="00EB512F" w:rsidRPr="00A533E6" w:rsidRDefault="00EB512F">
      <w:pPr>
        <w:rPr>
          <w:b/>
        </w:rPr>
      </w:pPr>
      <w:r w:rsidRPr="00A533E6">
        <w:rPr>
          <w:b/>
        </w:rPr>
        <w:t xml:space="preserve">Abstract (Aim </w:t>
      </w:r>
      <w:r w:rsidR="00FC76FB" w:rsidRPr="00A533E6">
        <w:rPr>
          <w:b/>
        </w:rPr>
        <w:t>1</w:t>
      </w:r>
      <w:r w:rsidRPr="00A533E6">
        <w:rPr>
          <w:b/>
        </w:rPr>
        <w:t>/100 words)</w:t>
      </w:r>
    </w:p>
    <w:p w14:paraId="68D29555" w14:textId="77777777" w:rsidR="00EB512F" w:rsidRPr="00A533E6" w:rsidRDefault="00EB512F">
      <w:pPr>
        <w:rPr>
          <w:b/>
        </w:rPr>
      </w:pPr>
    </w:p>
    <w:p w14:paraId="1AEAAD7D" w14:textId="5FB59818" w:rsidR="006A3064" w:rsidRPr="002B1166" w:rsidRDefault="00D04541" w:rsidP="00D04541">
      <w:pPr>
        <w:ind w:left="720"/>
        <w:rPr>
          <w:sz w:val="22"/>
        </w:rPr>
      </w:pPr>
      <w:r>
        <w:rPr>
          <w:sz w:val="22"/>
        </w:rPr>
        <w:t>Ageing is believed to be the largest contributor to the deterioration of the wall lining the inside of our blood vessels. Ageing is dictated by a series of rules which produce emergent behaviours between cells. This can be modelled with agents to provide a deeper understanding of cell interaction during healing.</w:t>
      </w:r>
    </w:p>
    <w:p w14:paraId="380E5D9E" w14:textId="77777777" w:rsidR="006A3064" w:rsidRPr="00A533E6" w:rsidRDefault="006A3064">
      <w:pPr>
        <w:rPr>
          <w:b/>
        </w:rPr>
      </w:pPr>
    </w:p>
    <w:p w14:paraId="6FDB231E" w14:textId="7EC81571" w:rsidR="00067FEF" w:rsidRPr="00A533E6" w:rsidRDefault="00DD2494">
      <w:pPr>
        <w:rPr>
          <w:b/>
        </w:rPr>
      </w:pPr>
      <w:r>
        <w:rPr>
          <w:b/>
        </w:rPr>
        <w:t xml:space="preserve">1 </w:t>
      </w:r>
      <w:r w:rsidR="00A63D0E" w:rsidRPr="00A533E6">
        <w:rPr>
          <w:b/>
        </w:rPr>
        <w:t>Introduction</w:t>
      </w:r>
    </w:p>
    <w:p w14:paraId="191BBFE0" w14:textId="62AD89BC" w:rsidR="00A63D0E" w:rsidRPr="00A533E6" w:rsidRDefault="003C2C4B">
      <w:r w:rsidRPr="00A533E6">
        <w:t xml:space="preserve"> </w:t>
      </w:r>
    </w:p>
    <w:p w14:paraId="41C29EC8" w14:textId="5CEB8068" w:rsidR="00A63D0E" w:rsidRPr="00A533E6" w:rsidRDefault="00DD2494" w:rsidP="00A63D0E">
      <w:pPr>
        <w:pStyle w:val="NormalWeb"/>
        <w:spacing w:before="0" w:beforeAutospacing="0" w:after="0" w:afterAutospacing="0"/>
        <w:rPr>
          <w:sz w:val="22"/>
          <w:szCs w:val="22"/>
        </w:rPr>
      </w:pPr>
      <w:r>
        <w:rPr>
          <w:sz w:val="22"/>
          <w:szCs w:val="22"/>
        </w:rPr>
        <w:t xml:space="preserve">1.1 </w:t>
      </w:r>
      <w:r w:rsidR="0071486B" w:rsidRPr="00A533E6">
        <w:rPr>
          <w:sz w:val="22"/>
          <w:szCs w:val="22"/>
        </w:rPr>
        <w:t>Background Information</w:t>
      </w:r>
    </w:p>
    <w:p w14:paraId="62522F94" w14:textId="77777777" w:rsidR="00A63D0E" w:rsidRPr="00A533E6" w:rsidRDefault="00A63D0E" w:rsidP="00A63D0E">
      <w:pPr>
        <w:pStyle w:val="NormalWeb"/>
        <w:spacing w:before="0" w:beforeAutospacing="0" w:after="0" w:afterAutospacing="0"/>
        <w:rPr>
          <w:sz w:val="21"/>
          <w:szCs w:val="22"/>
        </w:rPr>
      </w:pPr>
      <w:r w:rsidRPr="00A533E6">
        <w:rPr>
          <w:sz w:val="21"/>
          <w:szCs w:val="22"/>
        </w:rPr>
        <w:t> </w:t>
      </w:r>
    </w:p>
    <w:p w14:paraId="2B51D222" w14:textId="52E312F1" w:rsidR="00967A82" w:rsidRPr="00A533E6" w:rsidRDefault="00967A82" w:rsidP="00164FDF">
      <w:pPr>
        <w:ind w:left="720"/>
        <w:rPr>
          <w:sz w:val="22"/>
          <w:szCs w:val="28"/>
        </w:rPr>
      </w:pPr>
      <w:r w:rsidRPr="00A533E6">
        <w:rPr>
          <w:sz w:val="22"/>
          <w:szCs w:val="28"/>
        </w:rPr>
        <w:t>The cells which line our blood vessels are called Endothelial cells</w:t>
      </w:r>
      <w:r w:rsidR="00857AB7" w:rsidRPr="00A533E6">
        <w:rPr>
          <w:sz w:val="22"/>
          <w:szCs w:val="28"/>
        </w:rPr>
        <w:t xml:space="preserve"> (EC)</w:t>
      </w:r>
      <w:r w:rsidRPr="00A533E6">
        <w:rPr>
          <w:sz w:val="22"/>
          <w:szCs w:val="28"/>
        </w:rPr>
        <w:t xml:space="preserve">, which form </w:t>
      </w:r>
      <w:del w:id="0" w:author="D.Walker" w:date="2017-11-28T16:19:00Z">
        <w:r w:rsidRPr="00A533E6" w:rsidDel="006D3960">
          <w:rPr>
            <w:sz w:val="22"/>
            <w:szCs w:val="28"/>
          </w:rPr>
          <w:delText xml:space="preserve">the </w:delText>
        </w:r>
      </w:del>
      <w:ins w:id="1" w:author="D.Walker" w:date="2017-11-28T16:19:00Z">
        <w:r w:rsidR="006D3960" w:rsidRPr="00A533E6">
          <w:rPr>
            <w:sz w:val="22"/>
            <w:szCs w:val="28"/>
          </w:rPr>
          <w:t xml:space="preserve">a layer known as the </w:t>
        </w:r>
      </w:ins>
      <w:r w:rsidRPr="00A533E6">
        <w:rPr>
          <w:sz w:val="22"/>
          <w:szCs w:val="28"/>
        </w:rPr>
        <w:t>Endothelium</w:t>
      </w:r>
      <w:del w:id="2" w:author="D.Walker" w:date="2017-11-28T16:19:00Z">
        <w:r w:rsidRPr="00A533E6" w:rsidDel="006D3960">
          <w:rPr>
            <w:sz w:val="22"/>
            <w:szCs w:val="28"/>
          </w:rPr>
          <w:delText xml:space="preserve"> layer</w:delText>
        </w:r>
      </w:del>
      <w:r w:rsidRPr="00A533E6">
        <w:rPr>
          <w:sz w:val="22"/>
          <w:szCs w:val="28"/>
        </w:rPr>
        <w:t xml:space="preserve">. This layer of cells </w:t>
      </w:r>
      <w:del w:id="3" w:author="D.Walker" w:date="2017-11-28T16:20:00Z">
        <w:r w:rsidRPr="00A533E6" w:rsidDel="006D3960">
          <w:rPr>
            <w:sz w:val="22"/>
            <w:szCs w:val="28"/>
          </w:rPr>
          <w:delText xml:space="preserve">are </w:delText>
        </w:r>
      </w:del>
      <w:r w:rsidR="00D04541" w:rsidRPr="00A533E6">
        <w:rPr>
          <w:sz w:val="22"/>
          <w:szCs w:val="28"/>
        </w:rPr>
        <w:t>can</w:t>
      </w:r>
      <w:r w:rsidRPr="00A533E6">
        <w:rPr>
          <w:sz w:val="22"/>
          <w:szCs w:val="28"/>
        </w:rPr>
        <w:t xml:space="preserve"> repair </w:t>
      </w:r>
      <w:del w:id="4" w:author="D.Walker" w:date="2017-11-28T16:20:00Z">
        <w:r w:rsidRPr="00A533E6" w:rsidDel="006D3960">
          <w:rPr>
            <w:sz w:val="22"/>
            <w:szCs w:val="28"/>
          </w:rPr>
          <w:delText xml:space="preserve">themselves </w:delText>
        </w:r>
      </w:del>
      <w:ins w:id="5" w:author="D.Walker" w:date="2017-11-28T16:20:00Z">
        <w:r w:rsidR="006D3960" w:rsidRPr="00A533E6">
          <w:rPr>
            <w:sz w:val="22"/>
            <w:szCs w:val="28"/>
          </w:rPr>
          <w:t xml:space="preserve">itself </w:t>
        </w:r>
      </w:ins>
      <w:r w:rsidRPr="00A533E6">
        <w:rPr>
          <w:sz w:val="22"/>
          <w:szCs w:val="28"/>
        </w:rPr>
        <w:t>after injury, which is essential to good health, however, the repair process becomes slower with age due to</w:t>
      </w:r>
      <w:r w:rsidR="00EA6691" w:rsidRPr="00A533E6">
        <w:rPr>
          <w:sz w:val="22"/>
          <w:szCs w:val="28"/>
        </w:rPr>
        <w:t xml:space="preserve"> an increased number of larger cells which actively hinder the healing.</w:t>
      </w:r>
    </w:p>
    <w:p w14:paraId="7CF7349F" w14:textId="77777777" w:rsidR="00967A82" w:rsidRPr="00A533E6" w:rsidRDefault="00967A82" w:rsidP="00D56BB3">
      <w:pPr>
        <w:ind w:left="720"/>
        <w:rPr>
          <w:sz w:val="22"/>
          <w:szCs w:val="28"/>
        </w:rPr>
      </w:pPr>
    </w:p>
    <w:p w14:paraId="09C5C0CE" w14:textId="5F77ABC7" w:rsidR="00D56BB3" w:rsidRPr="00A533E6" w:rsidRDefault="00967A82" w:rsidP="00D56BB3">
      <w:pPr>
        <w:ind w:left="720"/>
        <w:rPr>
          <w:sz w:val="22"/>
          <w:szCs w:val="28"/>
        </w:rPr>
      </w:pPr>
      <w:r w:rsidRPr="00A533E6">
        <w:rPr>
          <w:sz w:val="22"/>
          <w:szCs w:val="28"/>
        </w:rPr>
        <w:t xml:space="preserve">These cells are generally in a </w:t>
      </w:r>
      <w:del w:id="6" w:author="D.Walker" w:date="2017-11-28T16:20:00Z">
        <w:r w:rsidRPr="00A533E6" w:rsidDel="006D3960">
          <w:rPr>
            <w:sz w:val="22"/>
            <w:szCs w:val="28"/>
          </w:rPr>
          <w:delText>confluence</w:delText>
        </w:r>
      </w:del>
      <w:ins w:id="7" w:author="D.Walker" w:date="2017-11-28T16:20:00Z">
        <w:r w:rsidR="006D3960" w:rsidRPr="00A533E6">
          <w:rPr>
            <w:sz w:val="22"/>
            <w:szCs w:val="28"/>
          </w:rPr>
          <w:t>confluent layer</w:t>
        </w:r>
      </w:ins>
      <w:r w:rsidRPr="00A533E6">
        <w:rPr>
          <w:sz w:val="22"/>
          <w:szCs w:val="28"/>
        </w:rPr>
        <w:t xml:space="preserve">, therefore a larger number of cells are no longer dividing, however, when they’re wounded, such as an atheroma, the confluence is broken and the cells leave this phase to continue dividing, repairing the damaged tissue. This process is slower in elderly patients due </w:t>
      </w:r>
      <w:r w:rsidR="00EA53F2" w:rsidRPr="00A533E6">
        <w:rPr>
          <w:sz w:val="22"/>
          <w:szCs w:val="28"/>
        </w:rPr>
        <w:t>to the increased number of larger cells</w:t>
      </w:r>
      <w:r w:rsidR="006D3960" w:rsidRPr="00A533E6">
        <w:rPr>
          <w:rStyle w:val="CommentReference"/>
        </w:rPr>
        <w:commentReference w:id="8"/>
      </w:r>
      <w:r w:rsidRPr="00A533E6">
        <w:rPr>
          <w:sz w:val="22"/>
          <w:szCs w:val="28"/>
        </w:rPr>
        <w:t>, or if the same area is damaged a second time after repair. This</w:t>
      </w:r>
      <w:r w:rsidR="00CF4124" w:rsidRPr="00A533E6">
        <w:rPr>
          <w:sz w:val="22"/>
          <w:szCs w:val="28"/>
        </w:rPr>
        <w:t xml:space="preserve"> is</w:t>
      </w:r>
      <w:r w:rsidRPr="00A533E6">
        <w:rPr>
          <w:sz w:val="22"/>
          <w:szCs w:val="28"/>
        </w:rPr>
        <w:t xml:space="preserve"> due to scar tissue being less capable of mitosis and repair.</w:t>
      </w:r>
    </w:p>
    <w:p w14:paraId="05F82134" w14:textId="77777777" w:rsidR="00A63D0E" w:rsidRPr="00A533E6" w:rsidRDefault="00A63D0E" w:rsidP="00A63D0E">
      <w:pPr>
        <w:pStyle w:val="NormalWeb"/>
        <w:spacing w:before="0" w:beforeAutospacing="0" w:after="0" w:afterAutospacing="0"/>
        <w:rPr>
          <w:sz w:val="22"/>
          <w:szCs w:val="22"/>
        </w:rPr>
      </w:pPr>
      <w:r w:rsidRPr="00A533E6">
        <w:rPr>
          <w:sz w:val="22"/>
          <w:szCs w:val="22"/>
        </w:rPr>
        <w:t> </w:t>
      </w:r>
    </w:p>
    <w:p w14:paraId="1B1E729A" w14:textId="51A9EAAD" w:rsidR="00A63D0E" w:rsidRPr="00A533E6" w:rsidRDefault="00DD2494" w:rsidP="00A63D0E">
      <w:pPr>
        <w:pStyle w:val="NormalWeb"/>
        <w:spacing w:before="0" w:beforeAutospacing="0" w:after="0" w:afterAutospacing="0"/>
        <w:rPr>
          <w:sz w:val="22"/>
          <w:szCs w:val="22"/>
        </w:rPr>
      </w:pPr>
      <w:r>
        <w:rPr>
          <w:sz w:val="22"/>
          <w:szCs w:val="22"/>
        </w:rPr>
        <w:t xml:space="preserve">1.2 </w:t>
      </w:r>
      <w:r w:rsidR="0071486B" w:rsidRPr="00A533E6">
        <w:rPr>
          <w:sz w:val="22"/>
          <w:szCs w:val="22"/>
        </w:rPr>
        <w:t>Aims and Objectives</w:t>
      </w:r>
    </w:p>
    <w:p w14:paraId="7A1F45F3" w14:textId="77777777" w:rsidR="00A63D0E" w:rsidRPr="00A533E6" w:rsidRDefault="00A63D0E" w:rsidP="00A63D0E">
      <w:pPr>
        <w:pStyle w:val="NormalWeb"/>
        <w:spacing w:before="0" w:beforeAutospacing="0" w:after="0" w:afterAutospacing="0"/>
        <w:rPr>
          <w:sz w:val="22"/>
          <w:szCs w:val="22"/>
        </w:rPr>
      </w:pPr>
      <w:r w:rsidRPr="00A533E6">
        <w:rPr>
          <w:sz w:val="22"/>
          <w:szCs w:val="22"/>
        </w:rPr>
        <w:t> </w:t>
      </w:r>
    </w:p>
    <w:p w14:paraId="5ACAEDAF" w14:textId="54DB44AC" w:rsidR="00D56BB3" w:rsidRPr="00A533E6" w:rsidRDefault="00D56BB3" w:rsidP="00D56BB3">
      <w:pPr>
        <w:pStyle w:val="NormalWeb"/>
        <w:spacing w:before="0" w:beforeAutospacing="0" w:after="0" w:afterAutospacing="0"/>
        <w:ind w:left="720"/>
        <w:rPr>
          <w:sz w:val="22"/>
          <w:szCs w:val="22"/>
        </w:rPr>
      </w:pPr>
      <w:r w:rsidRPr="00A533E6">
        <w:rPr>
          <w:sz w:val="22"/>
          <w:szCs w:val="22"/>
        </w:rPr>
        <w:t xml:space="preserve">The main aim of this project is to </w:t>
      </w:r>
      <w:commentRangeStart w:id="9"/>
      <w:del w:id="10" w:author="Harry Cooper" w:date="2017-11-29T15:38:00Z">
        <w:r w:rsidRPr="00A533E6" w:rsidDel="009A5073">
          <w:rPr>
            <w:sz w:val="22"/>
            <w:szCs w:val="22"/>
          </w:rPr>
          <w:delText>monitor</w:delText>
        </w:r>
        <w:commentRangeEnd w:id="9"/>
        <w:r w:rsidR="00B24297" w:rsidRPr="00A533E6" w:rsidDel="009A5073">
          <w:rPr>
            <w:rStyle w:val="CommentReference"/>
          </w:rPr>
          <w:commentReference w:id="9"/>
        </w:r>
        <w:r w:rsidRPr="00A533E6" w:rsidDel="009A5073">
          <w:rPr>
            <w:sz w:val="22"/>
            <w:szCs w:val="22"/>
          </w:rPr>
          <w:delText xml:space="preserve"> </w:delText>
        </w:r>
      </w:del>
      <w:ins w:id="11" w:author="Harry Cooper" w:date="2017-11-29T15:38:00Z">
        <w:r w:rsidR="009A5073" w:rsidRPr="00A533E6">
          <w:rPr>
            <w:sz w:val="22"/>
            <w:szCs w:val="22"/>
          </w:rPr>
          <w:t xml:space="preserve">estimate </w:t>
        </w:r>
      </w:ins>
      <w:r w:rsidRPr="00A533E6">
        <w:rPr>
          <w:sz w:val="22"/>
          <w:szCs w:val="22"/>
        </w:rPr>
        <w:t xml:space="preserve">the affect ageing has on the ability for blood vessels to heal after being scratched. The implications of this project will help professionals further understand the process of wound healing and to provide further insights into the conditions affecting </w:t>
      </w:r>
      <w:r w:rsidR="00726DB1" w:rsidRPr="00A533E6">
        <w:rPr>
          <w:sz w:val="22"/>
          <w:szCs w:val="22"/>
        </w:rPr>
        <w:t xml:space="preserve">the deadly disease </w:t>
      </w:r>
      <w:r w:rsidRPr="00A533E6">
        <w:rPr>
          <w:sz w:val="22"/>
          <w:szCs w:val="22"/>
        </w:rPr>
        <w:t>atherosclerosis</w:t>
      </w:r>
      <w:r w:rsidR="00726DB1" w:rsidRPr="00A533E6">
        <w:rPr>
          <w:sz w:val="22"/>
          <w:szCs w:val="22"/>
        </w:rPr>
        <w:t>, which can lead to strokes and heart attacks</w:t>
      </w:r>
      <w:r w:rsidRPr="00A533E6">
        <w:rPr>
          <w:sz w:val="22"/>
          <w:szCs w:val="22"/>
        </w:rPr>
        <w:t>.</w:t>
      </w:r>
    </w:p>
    <w:p w14:paraId="592E155B" w14:textId="606A9DB8" w:rsidR="007432A3" w:rsidRPr="00A533E6" w:rsidRDefault="007432A3" w:rsidP="00BC7ED3">
      <w:pPr>
        <w:pStyle w:val="NormalWeb"/>
        <w:spacing w:before="0" w:beforeAutospacing="0" w:after="0" w:afterAutospacing="0"/>
        <w:ind w:left="720"/>
        <w:rPr>
          <w:sz w:val="22"/>
          <w:szCs w:val="22"/>
        </w:rPr>
      </w:pPr>
      <w:r w:rsidRPr="00A533E6">
        <w:rPr>
          <w:sz w:val="22"/>
          <w:szCs w:val="22"/>
        </w:rPr>
        <w:t>The way the main aim will be implemented requires the development of an agent based model</w:t>
      </w:r>
      <w:r w:rsidR="00816C4C" w:rsidRPr="00A533E6">
        <w:rPr>
          <w:sz w:val="22"/>
          <w:szCs w:val="22"/>
        </w:rPr>
        <w:t xml:space="preserve"> (ABM)</w:t>
      </w:r>
      <w:r w:rsidRPr="00A533E6">
        <w:rPr>
          <w:sz w:val="22"/>
          <w:szCs w:val="22"/>
        </w:rPr>
        <w:t xml:space="preserve"> to encapsulate the key behaviours associated with </w:t>
      </w:r>
      <w:del w:id="12" w:author="D.Walker" w:date="2017-11-28T16:23:00Z">
        <w:r w:rsidRPr="00A533E6" w:rsidDel="00B24297">
          <w:rPr>
            <w:sz w:val="22"/>
            <w:szCs w:val="22"/>
          </w:rPr>
          <w:delText xml:space="preserve">endothelium </w:delText>
        </w:r>
      </w:del>
      <w:r w:rsidR="00816C4C" w:rsidRPr="00A533E6">
        <w:rPr>
          <w:sz w:val="22"/>
          <w:szCs w:val="22"/>
        </w:rPr>
        <w:t>ECs</w:t>
      </w:r>
      <w:r w:rsidRPr="00A533E6">
        <w:rPr>
          <w:sz w:val="22"/>
          <w:szCs w:val="22"/>
        </w:rPr>
        <w:t>, including: cell proliferation, apoptosis, and senescence.</w:t>
      </w:r>
      <w:r w:rsidR="00D4474B" w:rsidRPr="00A533E6">
        <w:rPr>
          <w:sz w:val="22"/>
          <w:szCs w:val="22"/>
        </w:rPr>
        <w:t xml:space="preserve"> This model will record the time taken for the wound to repair itself, and observe any emergent behaviour that takes place through the mitosis and movement of the </w:t>
      </w:r>
      <w:commentRangeStart w:id="13"/>
      <w:r w:rsidR="00D4474B" w:rsidRPr="00A533E6">
        <w:rPr>
          <w:sz w:val="22"/>
          <w:szCs w:val="22"/>
        </w:rPr>
        <w:t>cells</w:t>
      </w:r>
      <w:commentRangeEnd w:id="13"/>
      <w:r w:rsidR="00B24297" w:rsidRPr="00A533E6">
        <w:rPr>
          <w:rStyle w:val="CommentReference"/>
        </w:rPr>
        <w:commentReference w:id="13"/>
      </w:r>
      <w:r w:rsidR="00E3438B" w:rsidRPr="00A533E6">
        <w:rPr>
          <w:sz w:val="22"/>
          <w:szCs w:val="22"/>
        </w:rPr>
        <w:t xml:space="preserve"> at varying ages</w:t>
      </w:r>
      <w:r w:rsidR="00D4474B" w:rsidRPr="00A533E6">
        <w:rPr>
          <w:sz w:val="22"/>
          <w:szCs w:val="22"/>
        </w:rPr>
        <w:t>.</w:t>
      </w:r>
      <w:r w:rsidR="0060354F" w:rsidRPr="00A533E6">
        <w:rPr>
          <w:sz w:val="22"/>
          <w:szCs w:val="22"/>
        </w:rPr>
        <w:t xml:space="preserve"> For the </w:t>
      </w:r>
      <w:r w:rsidR="00FF05BB" w:rsidRPr="00A533E6">
        <w:rPr>
          <w:sz w:val="22"/>
          <w:szCs w:val="22"/>
        </w:rPr>
        <w:t xml:space="preserve">basis of producing </w:t>
      </w:r>
      <w:r w:rsidR="00E3438B" w:rsidRPr="00A533E6">
        <w:rPr>
          <w:sz w:val="22"/>
          <w:szCs w:val="22"/>
        </w:rPr>
        <w:t xml:space="preserve">a software solution, I will be looking at the benefits different types of modelling possess such as Cellular Automata (CA) and Agent Based Modelling (ABM). Then, I’ll be building on top of current software frameworks which already possess </w:t>
      </w:r>
      <w:r w:rsidR="00BC7ED3" w:rsidRPr="00A533E6">
        <w:rPr>
          <w:sz w:val="22"/>
          <w:szCs w:val="22"/>
        </w:rPr>
        <w:t>basic logic by giving the agents and environment differing behaviours.</w:t>
      </w:r>
    </w:p>
    <w:p w14:paraId="3AF72C22" w14:textId="77777777" w:rsidR="00766B1B" w:rsidRPr="00A533E6" w:rsidRDefault="007048D0" w:rsidP="00766B1B">
      <w:pPr>
        <w:ind w:left="720"/>
        <w:rPr>
          <w:sz w:val="22"/>
          <w:szCs w:val="28"/>
        </w:rPr>
      </w:pPr>
      <w:r w:rsidRPr="00A533E6">
        <w:rPr>
          <w:sz w:val="22"/>
          <w:szCs w:val="28"/>
        </w:rPr>
        <w:t>I’ll be observing the difference between elderly and younger cells to see how much</w:t>
      </w:r>
      <w:r w:rsidR="00766B1B" w:rsidRPr="00A533E6">
        <w:rPr>
          <w:sz w:val="22"/>
          <w:szCs w:val="28"/>
        </w:rPr>
        <w:t>, if any, age affects repair time.</w:t>
      </w:r>
    </w:p>
    <w:p w14:paraId="2868F71D" w14:textId="16F0701C" w:rsidR="0017567E" w:rsidRPr="00A533E6" w:rsidDel="0017567E" w:rsidRDefault="00766B1B">
      <w:pPr>
        <w:ind w:left="720"/>
        <w:rPr>
          <w:del w:id="14" w:author="Harry Cooper" w:date="2017-11-29T15:27:00Z"/>
          <w:sz w:val="22"/>
          <w:szCs w:val="28"/>
        </w:rPr>
      </w:pPr>
      <w:del w:id="15" w:author="D.Walker" w:date="2017-11-28T16:25:00Z">
        <w:r w:rsidRPr="00A533E6" w:rsidDel="00B24297">
          <w:rPr>
            <w:sz w:val="22"/>
            <w:szCs w:val="28"/>
          </w:rPr>
          <w:delText xml:space="preserve">Interestingly, </w:delText>
        </w:r>
      </w:del>
      <w:ins w:id="16" w:author="D.Walker" w:date="2017-11-28T16:25:00Z">
        <w:r w:rsidR="00B24297" w:rsidRPr="00A533E6">
          <w:rPr>
            <w:sz w:val="22"/>
            <w:szCs w:val="28"/>
          </w:rPr>
          <w:t>T</w:t>
        </w:r>
      </w:ins>
      <w:del w:id="17" w:author="D.Walker" w:date="2017-11-28T16:25:00Z">
        <w:r w:rsidRPr="00A533E6" w:rsidDel="00B24297">
          <w:rPr>
            <w:sz w:val="22"/>
            <w:szCs w:val="28"/>
          </w:rPr>
          <w:delText>t</w:delText>
        </w:r>
      </w:del>
      <w:r w:rsidRPr="00A533E6">
        <w:rPr>
          <w:sz w:val="22"/>
          <w:szCs w:val="28"/>
        </w:rPr>
        <w:t xml:space="preserve">his project has ample room for expansion; some of these aims include: modelling the problems associated when the endothelium layer doesn’t sufficiently repair in time, and the effect on endothelium repair after successive tears (allowing significant scar tissue to build up) showing the differences in speed and process of the </w:t>
      </w:r>
      <w:commentRangeStart w:id="18"/>
      <w:r w:rsidRPr="00A533E6">
        <w:rPr>
          <w:sz w:val="22"/>
          <w:szCs w:val="28"/>
        </w:rPr>
        <w:t>repair</w:t>
      </w:r>
      <w:commentRangeEnd w:id="18"/>
      <w:r w:rsidR="00B24297" w:rsidRPr="00A533E6">
        <w:rPr>
          <w:rStyle w:val="CommentReference"/>
        </w:rPr>
        <w:commentReference w:id="18"/>
      </w:r>
      <w:r w:rsidRPr="00A533E6">
        <w:rPr>
          <w:sz w:val="22"/>
          <w:szCs w:val="28"/>
        </w:rPr>
        <w:t>.</w:t>
      </w:r>
      <w:ins w:id="19" w:author="Harry Cooper" w:date="2017-11-29T15:40:00Z">
        <w:r w:rsidR="00C45B3E" w:rsidRPr="00A533E6">
          <w:rPr>
            <w:sz w:val="22"/>
            <w:szCs w:val="28"/>
          </w:rPr>
          <w:t xml:space="preserve"> It would also be beneficial to model a more realistic vessel shape as the </w:t>
        </w:r>
      </w:ins>
      <w:ins w:id="20" w:author="Harry Cooper" w:date="2017-11-29T15:42:00Z">
        <w:r w:rsidR="00C45B3E" w:rsidRPr="00A533E6">
          <w:rPr>
            <w:sz w:val="22"/>
            <w:szCs w:val="28"/>
          </w:rPr>
          <w:t>blood flow turbulence</w:t>
        </w:r>
      </w:ins>
      <w:ins w:id="21" w:author="Harry Cooper" w:date="2017-11-29T15:40:00Z">
        <w:r w:rsidR="00C45B3E" w:rsidRPr="00A533E6">
          <w:rPr>
            <w:sz w:val="22"/>
            <w:szCs w:val="28"/>
          </w:rPr>
          <w:t xml:space="preserve"> </w:t>
        </w:r>
      </w:ins>
      <w:ins w:id="22" w:author="Harry Cooper" w:date="2017-11-29T15:42:00Z">
        <w:r w:rsidR="00C45B3E" w:rsidRPr="00A533E6">
          <w:rPr>
            <w:sz w:val="22"/>
            <w:szCs w:val="28"/>
          </w:rPr>
          <w:t>has a dramatic effect on healing ability.</w:t>
        </w:r>
      </w:ins>
      <w:del w:id="23" w:author="Harry Cooper" w:date="2017-11-29T15:27:00Z">
        <w:r w:rsidR="007048D0" w:rsidRPr="00A533E6" w:rsidDel="0017567E">
          <w:rPr>
            <w:sz w:val="22"/>
            <w:szCs w:val="28"/>
          </w:rPr>
          <w:delText xml:space="preserve"> </w:delText>
        </w:r>
      </w:del>
    </w:p>
    <w:p w14:paraId="05584602" w14:textId="77777777" w:rsidR="007048D0" w:rsidRPr="00A533E6" w:rsidRDefault="007048D0">
      <w:pPr>
        <w:ind w:left="720"/>
        <w:pPrChange w:id="24" w:author="Harry Cooper" w:date="2017-11-29T15:27:00Z">
          <w:pPr>
            <w:pStyle w:val="NormalWeb"/>
            <w:spacing w:before="0" w:beforeAutospacing="0" w:after="0" w:afterAutospacing="0"/>
            <w:ind w:left="720"/>
          </w:pPr>
        </w:pPrChange>
      </w:pPr>
    </w:p>
    <w:p w14:paraId="1CCB6A79" w14:textId="77777777" w:rsidR="00A63D0E" w:rsidRPr="00A533E6" w:rsidRDefault="00A63D0E" w:rsidP="00A63D0E">
      <w:pPr>
        <w:pStyle w:val="NormalWeb"/>
        <w:spacing w:before="0" w:beforeAutospacing="0" w:after="0" w:afterAutospacing="0"/>
        <w:rPr>
          <w:sz w:val="22"/>
          <w:szCs w:val="22"/>
        </w:rPr>
      </w:pPr>
      <w:r w:rsidRPr="00A533E6">
        <w:rPr>
          <w:sz w:val="22"/>
          <w:szCs w:val="22"/>
        </w:rPr>
        <w:t> </w:t>
      </w:r>
    </w:p>
    <w:p w14:paraId="42C06CB6" w14:textId="7E9CC0F7" w:rsidR="00A63D0E" w:rsidRPr="00A533E6" w:rsidRDefault="00DD2494" w:rsidP="00A63D0E">
      <w:pPr>
        <w:pStyle w:val="NormalWeb"/>
        <w:spacing w:before="0" w:beforeAutospacing="0" w:after="0" w:afterAutospacing="0"/>
        <w:rPr>
          <w:sz w:val="22"/>
          <w:szCs w:val="22"/>
        </w:rPr>
      </w:pPr>
      <w:r>
        <w:rPr>
          <w:sz w:val="22"/>
          <w:szCs w:val="22"/>
        </w:rPr>
        <w:t xml:space="preserve">1.3 </w:t>
      </w:r>
      <w:commentRangeStart w:id="25"/>
      <w:r w:rsidR="00A63D0E" w:rsidRPr="00A533E6">
        <w:rPr>
          <w:sz w:val="22"/>
          <w:szCs w:val="22"/>
        </w:rPr>
        <w:t>Constraints</w:t>
      </w:r>
      <w:commentRangeEnd w:id="25"/>
      <w:r w:rsidR="00B24297" w:rsidRPr="00A533E6">
        <w:rPr>
          <w:rStyle w:val="CommentReference"/>
        </w:rPr>
        <w:commentReference w:id="25"/>
      </w:r>
    </w:p>
    <w:p w14:paraId="6B176A44" w14:textId="77777777" w:rsidR="00A63D0E" w:rsidRPr="00A533E6" w:rsidRDefault="00A63D0E" w:rsidP="00A63D0E">
      <w:pPr>
        <w:pStyle w:val="NormalWeb"/>
        <w:spacing w:before="0" w:beforeAutospacing="0" w:after="0" w:afterAutospacing="0"/>
        <w:rPr>
          <w:sz w:val="22"/>
          <w:szCs w:val="22"/>
        </w:rPr>
      </w:pPr>
      <w:r w:rsidRPr="00A533E6">
        <w:rPr>
          <w:sz w:val="22"/>
          <w:szCs w:val="22"/>
        </w:rPr>
        <w:t> </w:t>
      </w:r>
    </w:p>
    <w:p w14:paraId="2EF1058D" w14:textId="2DCE59B2" w:rsidR="00F103F3" w:rsidRPr="00A533E6" w:rsidRDefault="00F103F3" w:rsidP="00886920">
      <w:pPr>
        <w:pStyle w:val="NormalWeb"/>
        <w:spacing w:before="0" w:beforeAutospacing="0" w:after="0" w:afterAutospacing="0"/>
        <w:ind w:left="720"/>
        <w:rPr>
          <w:sz w:val="22"/>
          <w:szCs w:val="22"/>
        </w:rPr>
      </w:pPr>
      <w:r w:rsidRPr="00A533E6">
        <w:rPr>
          <w:sz w:val="22"/>
          <w:szCs w:val="22"/>
        </w:rPr>
        <w:t xml:space="preserve">For the initial version of the system I will be developing, </w:t>
      </w:r>
      <w:r w:rsidR="00886920" w:rsidRPr="00A533E6">
        <w:rPr>
          <w:sz w:val="22"/>
          <w:szCs w:val="22"/>
        </w:rPr>
        <w:t xml:space="preserve">the model will be restricted to a single monolayer of ECs in a 2D plane. There will also be restrictions on the </w:t>
      </w:r>
      <w:r w:rsidR="00AE415E" w:rsidRPr="00A533E6">
        <w:rPr>
          <w:sz w:val="22"/>
          <w:szCs w:val="22"/>
        </w:rPr>
        <w:t xml:space="preserve">number of cells </w:t>
      </w:r>
      <w:r w:rsidR="00AE415E" w:rsidRPr="00A533E6">
        <w:rPr>
          <w:sz w:val="22"/>
          <w:szCs w:val="22"/>
        </w:rPr>
        <w:lastRenderedPageBreak/>
        <w:t>modelled due to the environment size and these cells will have no interaction with other tissues.</w:t>
      </w:r>
      <w:r w:rsidR="00886920" w:rsidRPr="00A533E6">
        <w:rPr>
          <w:sz w:val="22"/>
          <w:szCs w:val="22"/>
        </w:rPr>
        <w:t xml:space="preserve"> </w:t>
      </w:r>
    </w:p>
    <w:p w14:paraId="661C0E8A" w14:textId="77777777" w:rsidR="00C311B8" w:rsidRPr="00A533E6" w:rsidRDefault="00C311B8" w:rsidP="005F2C52">
      <w:pPr>
        <w:pStyle w:val="NormalWeb"/>
        <w:spacing w:before="0" w:beforeAutospacing="0" w:after="0" w:afterAutospacing="0"/>
        <w:ind w:left="720"/>
        <w:rPr>
          <w:sz w:val="22"/>
          <w:szCs w:val="22"/>
        </w:rPr>
      </w:pPr>
    </w:p>
    <w:p w14:paraId="5D66C276" w14:textId="5EA3C6EE" w:rsidR="00C311B8" w:rsidRPr="00A533E6" w:rsidRDefault="00DD2494" w:rsidP="00A63D0E">
      <w:pPr>
        <w:pStyle w:val="NormalWeb"/>
        <w:spacing w:before="0" w:beforeAutospacing="0" w:after="0" w:afterAutospacing="0"/>
        <w:rPr>
          <w:sz w:val="22"/>
          <w:szCs w:val="22"/>
        </w:rPr>
      </w:pPr>
      <w:r>
        <w:rPr>
          <w:sz w:val="22"/>
          <w:szCs w:val="22"/>
        </w:rPr>
        <w:t>1.4</w:t>
      </w:r>
      <w:r w:rsidR="00A63D0E" w:rsidRPr="00A533E6">
        <w:rPr>
          <w:sz w:val="22"/>
          <w:szCs w:val="22"/>
        </w:rPr>
        <w:t> </w:t>
      </w:r>
      <w:r w:rsidR="0071486B" w:rsidRPr="00A533E6">
        <w:rPr>
          <w:sz w:val="22"/>
          <w:szCs w:val="22"/>
        </w:rPr>
        <w:t>Summary of Report</w:t>
      </w:r>
    </w:p>
    <w:p w14:paraId="4FD31339" w14:textId="77777777" w:rsidR="00BE672F" w:rsidRPr="00A533E6" w:rsidRDefault="00BE672F" w:rsidP="00A63D0E">
      <w:pPr>
        <w:pStyle w:val="NormalWeb"/>
        <w:spacing w:before="0" w:beforeAutospacing="0" w:after="0" w:afterAutospacing="0"/>
        <w:rPr>
          <w:sz w:val="22"/>
          <w:szCs w:val="22"/>
        </w:rPr>
      </w:pPr>
    </w:p>
    <w:p w14:paraId="15664FCD" w14:textId="5D3101D7" w:rsidR="00A77FC7" w:rsidRPr="00A533E6" w:rsidRDefault="00C311B8" w:rsidP="00C57DA8">
      <w:pPr>
        <w:pStyle w:val="NormalWeb"/>
        <w:spacing w:before="0" w:beforeAutospacing="0" w:after="0" w:afterAutospacing="0"/>
        <w:ind w:left="720"/>
        <w:rPr>
          <w:sz w:val="22"/>
          <w:szCs w:val="22"/>
        </w:rPr>
      </w:pPr>
      <w:r w:rsidRPr="00A533E6">
        <w:rPr>
          <w:sz w:val="22"/>
          <w:szCs w:val="22"/>
        </w:rPr>
        <w:t xml:space="preserve">Over the next few pages, I’ll </w:t>
      </w:r>
      <w:commentRangeStart w:id="26"/>
      <w:del w:id="27" w:author="Harry Cooper" w:date="2017-11-29T15:28:00Z">
        <w:r w:rsidRPr="00A533E6" w:rsidDel="00A344EB">
          <w:rPr>
            <w:sz w:val="22"/>
            <w:szCs w:val="22"/>
          </w:rPr>
          <w:delText>go through</w:delText>
        </w:r>
      </w:del>
      <w:r w:rsidR="00A344EB" w:rsidRPr="00A533E6">
        <w:rPr>
          <w:sz w:val="22"/>
          <w:szCs w:val="22"/>
        </w:rPr>
        <w:t>summarise</w:t>
      </w:r>
      <w:r w:rsidRPr="00A533E6">
        <w:rPr>
          <w:sz w:val="22"/>
          <w:szCs w:val="22"/>
        </w:rPr>
        <w:t xml:space="preserve"> </w:t>
      </w:r>
      <w:commentRangeEnd w:id="26"/>
      <w:r w:rsidR="00B24297" w:rsidRPr="00A533E6">
        <w:rPr>
          <w:rStyle w:val="CommentReference"/>
        </w:rPr>
        <w:commentReference w:id="26"/>
      </w:r>
      <w:r w:rsidRPr="00A533E6">
        <w:rPr>
          <w:sz w:val="22"/>
          <w:szCs w:val="22"/>
        </w:rPr>
        <w:t xml:space="preserve">the literature I’ve read to date, picking out any data </w:t>
      </w:r>
      <w:r w:rsidR="00A77FC7" w:rsidRPr="00A533E6">
        <w:rPr>
          <w:sz w:val="22"/>
          <w:szCs w:val="22"/>
        </w:rPr>
        <w:t>that could be used as parameters</w:t>
      </w:r>
      <w:r w:rsidRPr="00A533E6">
        <w:rPr>
          <w:sz w:val="22"/>
          <w:szCs w:val="22"/>
        </w:rPr>
        <w:t xml:space="preserve">, go through the current state </w:t>
      </w:r>
      <w:commentRangeStart w:id="28"/>
      <w:r w:rsidRPr="00A533E6">
        <w:rPr>
          <w:sz w:val="22"/>
          <w:szCs w:val="22"/>
        </w:rPr>
        <w:t xml:space="preserve">of </w:t>
      </w:r>
      <w:r w:rsidR="00C85F51" w:rsidRPr="00A533E6">
        <w:rPr>
          <w:sz w:val="22"/>
          <w:szCs w:val="22"/>
        </w:rPr>
        <w:t xml:space="preserve">several relevant software </w:t>
      </w:r>
      <w:r w:rsidR="00B24297" w:rsidRPr="00A533E6">
        <w:rPr>
          <w:rStyle w:val="CommentReference"/>
        </w:rPr>
        <w:commentReference w:id="29"/>
      </w:r>
      <w:r w:rsidRPr="00A533E6">
        <w:rPr>
          <w:sz w:val="22"/>
          <w:szCs w:val="22"/>
        </w:rPr>
        <w:t xml:space="preserve">and how </w:t>
      </w:r>
      <w:r w:rsidR="00C85F51" w:rsidRPr="00A533E6">
        <w:rPr>
          <w:sz w:val="22"/>
          <w:szCs w:val="22"/>
        </w:rPr>
        <w:t>they can be</w:t>
      </w:r>
      <w:r w:rsidRPr="00A533E6">
        <w:rPr>
          <w:sz w:val="22"/>
          <w:szCs w:val="22"/>
        </w:rPr>
        <w:t xml:space="preserve"> </w:t>
      </w:r>
      <w:r w:rsidR="00A77FC7" w:rsidRPr="00A533E6">
        <w:rPr>
          <w:sz w:val="22"/>
          <w:szCs w:val="22"/>
        </w:rPr>
        <w:t>adjust</w:t>
      </w:r>
      <w:r w:rsidR="00C85F51" w:rsidRPr="00A533E6">
        <w:rPr>
          <w:sz w:val="22"/>
          <w:szCs w:val="22"/>
        </w:rPr>
        <w:t>ed</w:t>
      </w:r>
      <w:r w:rsidR="00A77FC7" w:rsidRPr="00A533E6">
        <w:rPr>
          <w:sz w:val="22"/>
          <w:szCs w:val="22"/>
        </w:rPr>
        <w:t xml:space="preserve"> to this projec</w:t>
      </w:r>
      <w:commentRangeEnd w:id="28"/>
      <w:r w:rsidR="00A344EB" w:rsidRPr="00A533E6">
        <w:rPr>
          <w:rStyle w:val="CommentReference"/>
        </w:rPr>
        <w:commentReference w:id="28"/>
      </w:r>
      <w:r w:rsidR="00A77FC7" w:rsidRPr="00A533E6">
        <w:rPr>
          <w:sz w:val="22"/>
          <w:szCs w:val="22"/>
        </w:rPr>
        <w:t>t</w:t>
      </w:r>
      <w:r w:rsidRPr="00A533E6">
        <w:rPr>
          <w:sz w:val="22"/>
          <w:szCs w:val="22"/>
        </w:rPr>
        <w:t xml:space="preserve">. Next, we’ll discuss in detail the aims and objectives, what will not be covered and why, </w:t>
      </w:r>
      <w:r w:rsidR="00A77FC7" w:rsidRPr="00A533E6">
        <w:rPr>
          <w:sz w:val="22"/>
          <w:szCs w:val="22"/>
        </w:rPr>
        <w:t xml:space="preserve">and </w:t>
      </w:r>
      <w:r w:rsidRPr="00A533E6">
        <w:rPr>
          <w:sz w:val="22"/>
          <w:szCs w:val="22"/>
        </w:rPr>
        <w:t>any experiments or tests I’ll be carrying out at the end of the project.</w:t>
      </w:r>
      <w:r w:rsidR="00A77FC7" w:rsidRPr="00A533E6">
        <w:rPr>
          <w:sz w:val="22"/>
          <w:szCs w:val="22"/>
        </w:rPr>
        <w:t xml:space="preserve"> Finally, I end on a conclusion on what’s been found so far, my achievements to date and a project plan to take through into semester 2.</w:t>
      </w:r>
      <w:r w:rsidRPr="00A533E6">
        <w:rPr>
          <w:sz w:val="22"/>
          <w:szCs w:val="22"/>
        </w:rPr>
        <w:br/>
      </w:r>
    </w:p>
    <w:p w14:paraId="03155E87" w14:textId="4C137466" w:rsidR="00C311B8" w:rsidRPr="00A533E6" w:rsidRDefault="00DD2494">
      <w:pPr>
        <w:rPr>
          <w:b/>
        </w:rPr>
      </w:pPr>
      <w:r>
        <w:rPr>
          <w:b/>
        </w:rPr>
        <w:t xml:space="preserve">2 </w:t>
      </w:r>
      <w:r w:rsidR="0049568A" w:rsidRPr="00A533E6">
        <w:rPr>
          <w:b/>
        </w:rPr>
        <w:t>Literature Review</w:t>
      </w:r>
    </w:p>
    <w:p w14:paraId="50858CFA" w14:textId="77777777" w:rsidR="007F3A5D" w:rsidRPr="00A533E6" w:rsidRDefault="007F3A5D"/>
    <w:p w14:paraId="29F51D4B" w14:textId="01B50A15" w:rsidR="008E65F6" w:rsidRPr="00A533E6" w:rsidRDefault="00816C4C" w:rsidP="00346BE7">
      <w:pPr>
        <w:ind w:left="720"/>
        <w:rPr>
          <w:color w:val="ED7D31" w:themeColor="accent2"/>
          <w:sz w:val="22"/>
          <w:szCs w:val="22"/>
        </w:rPr>
      </w:pPr>
      <w:r w:rsidRPr="00A533E6">
        <w:rPr>
          <w:sz w:val="22"/>
          <w:szCs w:val="22"/>
        </w:rPr>
        <w:t>Our blood vessels inner most wall is called the endothelium and is comprised of ECs</w:t>
      </w:r>
      <w:r w:rsidR="00EB1653">
        <w:rPr>
          <w:sz w:val="22"/>
          <w:szCs w:val="22"/>
        </w:rPr>
        <w:t>. These cells have certain behaviours which lead them, over time, to decrease their rate of healing.</w:t>
      </w:r>
      <w:r w:rsidR="00A37252">
        <w:rPr>
          <w:sz w:val="22"/>
          <w:szCs w:val="22"/>
        </w:rPr>
        <w:t xml:space="preserve"> There are several ways software can be used to model this behaviour to better understand and predict undesirable affects, such as atheroma formation. The way this project tackles modelling is an agent based approach, where each EC is simulated and </w:t>
      </w:r>
      <w:r w:rsidR="00346BE7">
        <w:rPr>
          <w:sz w:val="22"/>
          <w:szCs w:val="22"/>
        </w:rPr>
        <w:t>can</w:t>
      </w:r>
      <w:r w:rsidR="00A37252">
        <w:rPr>
          <w:sz w:val="22"/>
          <w:szCs w:val="22"/>
        </w:rPr>
        <w:t xml:space="preserve"> move around the model</w:t>
      </w:r>
      <w:r w:rsidR="005A72C1">
        <w:rPr>
          <w:sz w:val="22"/>
          <w:szCs w:val="22"/>
        </w:rPr>
        <w:t xml:space="preserve"> independently.</w:t>
      </w:r>
      <w:bookmarkStart w:id="30" w:name="_GoBack"/>
      <w:bookmarkEnd w:id="30"/>
    </w:p>
    <w:p w14:paraId="3B718796" w14:textId="77777777" w:rsidR="008E65F6" w:rsidRPr="00A533E6" w:rsidRDefault="008E65F6">
      <w:pPr>
        <w:rPr>
          <w:sz w:val="22"/>
          <w:szCs w:val="22"/>
        </w:rPr>
      </w:pPr>
    </w:p>
    <w:p w14:paraId="60C79E33" w14:textId="21654207" w:rsidR="00CD4455" w:rsidRPr="00A533E6" w:rsidRDefault="00DD2494" w:rsidP="00CD4455">
      <w:pPr>
        <w:rPr>
          <w:sz w:val="22"/>
          <w:szCs w:val="22"/>
        </w:rPr>
      </w:pPr>
      <w:r>
        <w:rPr>
          <w:sz w:val="22"/>
          <w:szCs w:val="22"/>
        </w:rPr>
        <w:t xml:space="preserve">2.1 </w:t>
      </w:r>
      <w:r w:rsidR="0071486B" w:rsidRPr="00A533E6">
        <w:rPr>
          <w:sz w:val="22"/>
          <w:szCs w:val="22"/>
        </w:rPr>
        <w:t>The Endothelial Cell Cycle</w:t>
      </w:r>
    </w:p>
    <w:p w14:paraId="67B439E6" w14:textId="77777777" w:rsidR="008E65F6" w:rsidRPr="00A533E6" w:rsidRDefault="008E65F6" w:rsidP="00CD4455">
      <w:pPr>
        <w:rPr>
          <w:sz w:val="22"/>
          <w:szCs w:val="22"/>
        </w:rPr>
      </w:pPr>
    </w:p>
    <w:p w14:paraId="1D2795EA" w14:textId="44D75F09" w:rsidR="00AF2155" w:rsidRPr="00A533E6" w:rsidRDefault="008E65F6" w:rsidP="008E65F6">
      <w:pPr>
        <w:ind w:left="720"/>
        <w:rPr>
          <w:sz w:val="22"/>
          <w:szCs w:val="22"/>
        </w:rPr>
      </w:pPr>
      <w:r w:rsidRPr="00A533E6">
        <w:rPr>
          <w:sz w:val="22"/>
          <w:szCs w:val="22"/>
        </w:rPr>
        <w:t>Firstly, it’s important to fully understand the mechanisms by which our ECs divide and any biological factors that can change its behaviour.</w:t>
      </w:r>
      <w:r w:rsidR="007D077C" w:rsidRPr="00A533E6">
        <w:rPr>
          <w:sz w:val="22"/>
          <w:szCs w:val="22"/>
        </w:rPr>
        <w:t xml:space="preserve"> </w:t>
      </w:r>
      <w:r w:rsidR="00AF2155" w:rsidRPr="00A533E6">
        <w:rPr>
          <w:sz w:val="22"/>
          <w:szCs w:val="22"/>
        </w:rPr>
        <w:t xml:space="preserve">ECs are a specific type of Eukaryotic Cell that line our blood vessels. </w:t>
      </w:r>
      <w:r w:rsidR="00FD0026" w:rsidRPr="00A533E6">
        <w:rPr>
          <w:sz w:val="22"/>
          <w:szCs w:val="22"/>
        </w:rPr>
        <w:t>When these cells are healthy, they secrete molecules</w:t>
      </w:r>
      <w:r w:rsidR="00AF2155" w:rsidRPr="00A533E6">
        <w:rPr>
          <w:sz w:val="22"/>
          <w:szCs w:val="22"/>
        </w:rPr>
        <w:t>, such as hormones,</w:t>
      </w:r>
      <w:r w:rsidR="00FD0026" w:rsidRPr="00A533E6">
        <w:rPr>
          <w:sz w:val="22"/>
          <w:szCs w:val="22"/>
        </w:rPr>
        <w:t xml:space="preserve"> into the blood stream to maintain homeostasis </w:t>
      </w:r>
      <w:r w:rsidR="00FD0026" w:rsidRPr="00A21646">
        <w:rPr>
          <w:sz w:val="22"/>
          <w:szCs w:val="22"/>
          <w:highlight w:val="yellow"/>
        </w:rPr>
        <w:t>[</w:t>
      </w:r>
      <w:r w:rsidR="00B53E10" w:rsidRPr="00A21646">
        <w:rPr>
          <w:sz w:val="22"/>
          <w:szCs w:val="22"/>
          <w:highlight w:val="yellow"/>
        </w:rPr>
        <w:t xml:space="preserve">7 - </w:t>
      </w:r>
      <w:r w:rsidR="00FD0026" w:rsidRPr="00A21646">
        <w:rPr>
          <w:sz w:val="22"/>
          <w:szCs w:val="22"/>
          <w:highlight w:val="yellow"/>
        </w:rPr>
        <w:t>JD Pearson]</w:t>
      </w:r>
      <w:r w:rsidR="00FD0026" w:rsidRPr="00A533E6">
        <w:rPr>
          <w:sz w:val="22"/>
          <w:szCs w:val="22"/>
        </w:rPr>
        <w:t>.</w:t>
      </w:r>
      <w:r w:rsidR="00AF2155" w:rsidRPr="00A533E6">
        <w:rPr>
          <w:sz w:val="22"/>
          <w:szCs w:val="22"/>
        </w:rPr>
        <w:t xml:space="preserve"> This is vital as it helps fend off disease progression, keeping the individual healthy.</w:t>
      </w:r>
      <w:r w:rsidR="00FD0026" w:rsidRPr="00A533E6">
        <w:rPr>
          <w:sz w:val="22"/>
          <w:szCs w:val="22"/>
        </w:rPr>
        <w:t xml:space="preserve"> </w:t>
      </w:r>
    </w:p>
    <w:p w14:paraId="081E19BB" w14:textId="32531AA9" w:rsidR="008E65F6" w:rsidRPr="00A533E6" w:rsidRDefault="00E067D9" w:rsidP="008E65F6">
      <w:pPr>
        <w:ind w:left="720"/>
        <w:rPr>
          <w:sz w:val="22"/>
          <w:szCs w:val="22"/>
        </w:rPr>
      </w:pPr>
      <w:r w:rsidRPr="00A533E6">
        <w:rPr>
          <w:noProof/>
          <w:sz w:val="22"/>
          <w:szCs w:val="22"/>
        </w:rPr>
        <w:drawing>
          <wp:anchor distT="0" distB="0" distL="114300" distR="114300" simplePos="0" relativeHeight="251658240" behindDoc="0" locked="0" layoutInCell="1" allowOverlap="1" wp14:anchorId="09790577" wp14:editId="2A151673">
            <wp:simplePos x="0" y="0"/>
            <wp:positionH relativeFrom="column">
              <wp:posOffset>1771015</wp:posOffset>
            </wp:positionH>
            <wp:positionV relativeFrom="paragraph">
              <wp:posOffset>459740</wp:posOffset>
            </wp:positionV>
            <wp:extent cx="2223135" cy="2599055"/>
            <wp:effectExtent l="0" t="0" r="1206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223135" cy="2599055"/>
                    </a:xfrm>
                    <a:prstGeom prst="rect">
                      <a:avLst/>
                    </a:prstGeom>
                  </pic:spPr>
                </pic:pic>
              </a:graphicData>
            </a:graphic>
            <wp14:sizeRelH relativeFrom="page">
              <wp14:pctWidth>0</wp14:pctWidth>
            </wp14:sizeRelH>
            <wp14:sizeRelV relativeFrom="page">
              <wp14:pctHeight>0</wp14:pctHeight>
            </wp14:sizeRelV>
          </wp:anchor>
        </w:drawing>
      </w:r>
      <w:r w:rsidR="00AF2155" w:rsidRPr="00A533E6">
        <w:rPr>
          <w:sz w:val="22"/>
          <w:szCs w:val="22"/>
        </w:rPr>
        <w:t>EC’s, like other Eukaryotic Cells undergo several distinct phases during replication as shown in the diagram below</w:t>
      </w:r>
      <w:r w:rsidR="00B575D1" w:rsidRPr="00A533E6">
        <w:rPr>
          <w:sz w:val="22"/>
          <w:szCs w:val="22"/>
        </w:rPr>
        <w:t>, however have another stage between G</w:t>
      </w:r>
      <w:r w:rsidR="00B575D1" w:rsidRPr="00A533E6">
        <w:rPr>
          <w:sz w:val="22"/>
          <w:szCs w:val="22"/>
          <w:vertAlign w:val="subscript"/>
        </w:rPr>
        <w:t>1</w:t>
      </w:r>
      <w:r w:rsidR="00B575D1" w:rsidRPr="00A533E6">
        <w:rPr>
          <w:sz w:val="22"/>
          <w:szCs w:val="22"/>
        </w:rPr>
        <w:t xml:space="preserve"> and S Phase</w:t>
      </w:r>
      <w:r w:rsidR="00AF2155" w:rsidRPr="00A533E6">
        <w:rPr>
          <w:sz w:val="22"/>
          <w:szCs w:val="22"/>
        </w:rPr>
        <w:t xml:space="preserve">. </w:t>
      </w:r>
      <w:r w:rsidR="00FD0026" w:rsidRPr="00A533E6">
        <w:rPr>
          <w:sz w:val="22"/>
          <w:szCs w:val="22"/>
        </w:rPr>
        <w:t xml:space="preserve"> </w:t>
      </w:r>
    </w:p>
    <w:p w14:paraId="07C24B7A" w14:textId="69E4B953" w:rsidR="00AF2155" w:rsidRPr="00A533E6" w:rsidRDefault="00610676" w:rsidP="00CD4455">
      <w:pPr>
        <w:rPr>
          <w:sz w:val="22"/>
          <w:szCs w:val="22"/>
        </w:rPr>
      </w:pPr>
      <w:r>
        <w:rPr>
          <w:sz w:val="22"/>
          <w:szCs w:val="22"/>
        </w:rPr>
        <w:tab/>
      </w:r>
      <w:r>
        <w:rPr>
          <w:sz w:val="22"/>
          <w:szCs w:val="22"/>
        </w:rPr>
        <w:tab/>
      </w:r>
      <w:r>
        <w:rPr>
          <w:sz w:val="22"/>
          <w:szCs w:val="22"/>
        </w:rPr>
        <w:tab/>
        <w:t>Figure 2</w:t>
      </w:r>
      <w:r w:rsidR="00A269CA">
        <w:rPr>
          <w:sz w:val="22"/>
          <w:szCs w:val="22"/>
        </w:rPr>
        <w:t>.1</w:t>
      </w:r>
      <w:r w:rsidR="0044203A" w:rsidRPr="00A533E6">
        <w:rPr>
          <w:sz w:val="22"/>
          <w:szCs w:val="22"/>
        </w:rPr>
        <w:t xml:space="preserve">: Phases of eukaryotic cell cycle </w:t>
      </w:r>
      <w:r w:rsidR="0044203A" w:rsidRPr="00A21646">
        <w:rPr>
          <w:sz w:val="22"/>
          <w:szCs w:val="22"/>
          <w:highlight w:val="yellow"/>
        </w:rPr>
        <w:t>[</w:t>
      </w:r>
      <w:hyperlink r:id="rId9" w:history="1">
        <w:r w:rsidR="0044203A" w:rsidRPr="00A21646">
          <w:rPr>
            <w:rStyle w:val="Hyperlink"/>
            <w:sz w:val="22"/>
            <w:szCs w:val="22"/>
            <w:highlight w:val="yellow"/>
          </w:rPr>
          <w:t>source</w:t>
        </w:r>
      </w:hyperlink>
      <w:r w:rsidR="0044203A" w:rsidRPr="00A21646">
        <w:rPr>
          <w:sz w:val="22"/>
          <w:szCs w:val="22"/>
          <w:highlight w:val="yellow"/>
        </w:rPr>
        <w:t>]</w:t>
      </w:r>
      <w:r w:rsidR="0044203A" w:rsidRPr="00A533E6">
        <w:rPr>
          <w:sz w:val="22"/>
          <w:szCs w:val="22"/>
        </w:rPr>
        <w:t xml:space="preserve"> </w:t>
      </w:r>
    </w:p>
    <w:p w14:paraId="3F160C9E" w14:textId="77777777" w:rsidR="0044203A" w:rsidRPr="00A533E6" w:rsidRDefault="0044203A" w:rsidP="00CD4455">
      <w:pPr>
        <w:rPr>
          <w:sz w:val="22"/>
          <w:szCs w:val="22"/>
        </w:rPr>
      </w:pPr>
    </w:p>
    <w:p w14:paraId="32C4D863" w14:textId="47611E4A" w:rsidR="008C4FD4" w:rsidRPr="00A533E6" w:rsidRDefault="00B575D1" w:rsidP="00B575D1">
      <w:pPr>
        <w:ind w:left="720"/>
        <w:rPr>
          <w:sz w:val="22"/>
          <w:szCs w:val="22"/>
        </w:rPr>
      </w:pPr>
      <w:commentRangeStart w:id="31"/>
      <w:r w:rsidRPr="00A533E6">
        <w:rPr>
          <w:sz w:val="22"/>
          <w:szCs w:val="22"/>
        </w:rPr>
        <w:t>Stages G</w:t>
      </w:r>
      <w:r w:rsidRPr="00A533E6">
        <w:rPr>
          <w:sz w:val="22"/>
          <w:szCs w:val="22"/>
          <w:vertAlign w:val="subscript"/>
        </w:rPr>
        <w:t>1</w:t>
      </w:r>
      <w:r w:rsidRPr="00A533E6">
        <w:rPr>
          <w:sz w:val="22"/>
          <w:szCs w:val="22"/>
        </w:rPr>
        <w:t>, S and G</w:t>
      </w:r>
      <w:r w:rsidRPr="00A533E6">
        <w:rPr>
          <w:sz w:val="22"/>
          <w:szCs w:val="22"/>
          <w:vertAlign w:val="subscript"/>
        </w:rPr>
        <w:t>2</w:t>
      </w:r>
      <w:r w:rsidRPr="00A533E6">
        <w:rPr>
          <w:sz w:val="22"/>
          <w:szCs w:val="22"/>
        </w:rPr>
        <w:t xml:space="preserve"> are called Interphase; this is the time when the cell is increasing in size, and the lengths of time in each stage are proportional to their relative lengths. As shown in the figure, during S phase, the DNA is </w:t>
      </w:r>
      <w:r w:rsidR="006451F0" w:rsidRPr="00A533E6">
        <w:rPr>
          <w:sz w:val="22"/>
          <w:szCs w:val="22"/>
        </w:rPr>
        <w:t xml:space="preserve">replicated </w:t>
      </w:r>
      <w:r w:rsidR="00995787" w:rsidRPr="00A533E6">
        <w:rPr>
          <w:sz w:val="22"/>
          <w:szCs w:val="22"/>
        </w:rPr>
        <w:t>forming a</w:t>
      </w:r>
      <w:r w:rsidRPr="00A533E6">
        <w:rPr>
          <w:sz w:val="22"/>
          <w:szCs w:val="22"/>
        </w:rPr>
        <w:t xml:space="preserve"> copy of itself which moves onto M phase (mitosis), when the enlarged cell splits into 2 identical daughter cells </w:t>
      </w:r>
      <w:r w:rsidRPr="00A21646">
        <w:rPr>
          <w:sz w:val="22"/>
          <w:szCs w:val="22"/>
          <w:highlight w:val="yellow"/>
        </w:rPr>
        <w:t>[</w:t>
      </w:r>
      <w:r w:rsidR="00B53E10" w:rsidRPr="00A21646">
        <w:rPr>
          <w:sz w:val="22"/>
          <w:szCs w:val="22"/>
          <w:highlight w:val="yellow"/>
        </w:rPr>
        <w:t xml:space="preserve">2- </w:t>
      </w:r>
      <w:r w:rsidRPr="00A21646">
        <w:rPr>
          <w:sz w:val="22"/>
          <w:szCs w:val="22"/>
          <w:highlight w:val="yellow"/>
        </w:rPr>
        <w:t>The Cell</w:t>
      </w:r>
      <w:r w:rsidR="001434BE" w:rsidRPr="00A21646">
        <w:rPr>
          <w:sz w:val="22"/>
          <w:szCs w:val="22"/>
          <w:highlight w:val="yellow"/>
        </w:rPr>
        <w:t>]</w:t>
      </w:r>
      <w:r w:rsidRPr="00A533E6">
        <w:rPr>
          <w:sz w:val="22"/>
          <w:szCs w:val="22"/>
        </w:rPr>
        <w:t xml:space="preserve">. </w:t>
      </w:r>
      <w:r w:rsidR="009204E5" w:rsidRPr="00A533E6">
        <w:rPr>
          <w:sz w:val="22"/>
          <w:szCs w:val="22"/>
        </w:rPr>
        <w:t xml:space="preserve">The length of time for a normal Eukaryotic Cell to undergo proliferation </w:t>
      </w:r>
      <w:r w:rsidR="00402A07" w:rsidRPr="00A533E6">
        <w:rPr>
          <w:sz w:val="22"/>
          <w:szCs w:val="22"/>
        </w:rPr>
        <w:t xml:space="preserve">is around 24 hours, with </w:t>
      </w:r>
      <w:r w:rsidR="00402A07" w:rsidRPr="00A533E6">
        <w:rPr>
          <w:sz w:val="22"/>
          <w:szCs w:val="22"/>
        </w:rPr>
        <w:lastRenderedPageBreak/>
        <w:t>1 hour</w:t>
      </w:r>
      <w:r w:rsidR="009204E5" w:rsidRPr="00A533E6">
        <w:rPr>
          <w:sz w:val="22"/>
          <w:szCs w:val="22"/>
        </w:rPr>
        <w:t xml:space="preserve"> of that being the M phase, therefore 23 hours (96%) of the time is during cell growth and DNA replication</w:t>
      </w:r>
      <w:r w:rsidR="00680065" w:rsidRPr="00A533E6">
        <w:rPr>
          <w:sz w:val="22"/>
          <w:szCs w:val="22"/>
        </w:rPr>
        <w:t>, during which time the cell grows to be about twice its size</w:t>
      </w:r>
      <w:r w:rsidR="009204E5" w:rsidRPr="00A533E6">
        <w:rPr>
          <w:sz w:val="22"/>
          <w:szCs w:val="22"/>
        </w:rPr>
        <w:t xml:space="preserve"> </w:t>
      </w:r>
      <w:r w:rsidR="009204E5" w:rsidRPr="00A21646">
        <w:rPr>
          <w:sz w:val="22"/>
          <w:szCs w:val="22"/>
          <w:highlight w:val="yellow"/>
        </w:rPr>
        <w:t>[</w:t>
      </w:r>
      <w:r w:rsidR="00B53E10" w:rsidRPr="00A21646">
        <w:rPr>
          <w:sz w:val="22"/>
          <w:szCs w:val="22"/>
          <w:highlight w:val="yellow"/>
        </w:rPr>
        <w:t xml:space="preserve">2- </w:t>
      </w:r>
      <w:r w:rsidR="009204E5" w:rsidRPr="00A21646">
        <w:rPr>
          <w:sz w:val="22"/>
          <w:szCs w:val="22"/>
          <w:highlight w:val="yellow"/>
        </w:rPr>
        <w:t>The Cell].</w:t>
      </w:r>
      <w:commentRangeEnd w:id="31"/>
      <w:r w:rsidR="00057517" w:rsidRPr="00A21646">
        <w:rPr>
          <w:rStyle w:val="CommentReference"/>
          <w:highlight w:val="yellow"/>
        </w:rPr>
        <w:commentReference w:id="31"/>
      </w:r>
    </w:p>
    <w:p w14:paraId="16932D8A" w14:textId="2E28D970" w:rsidR="00AF2155" w:rsidRPr="00A533E6" w:rsidRDefault="00B575D1" w:rsidP="00B575D1">
      <w:pPr>
        <w:ind w:left="720"/>
        <w:rPr>
          <w:sz w:val="22"/>
          <w:szCs w:val="22"/>
        </w:rPr>
      </w:pPr>
      <w:r w:rsidRPr="00A533E6">
        <w:rPr>
          <w:sz w:val="22"/>
          <w:szCs w:val="22"/>
        </w:rPr>
        <w:t xml:space="preserve">However, </w:t>
      </w:r>
      <w:commentRangeStart w:id="32"/>
      <w:r w:rsidRPr="00A533E6">
        <w:rPr>
          <w:sz w:val="22"/>
          <w:szCs w:val="22"/>
        </w:rPr>
        <w:t xml:space="preserve">for ECs </w:t>
      </w:r>
      <w:commentRangeEnd w:id="32"/>
      <w:r w:rsidR="00057517" w:rsidRPr="00A533E6">
        <w:rPr>
          <w:rStyle w:val="CommentReference"/>
        </w:rPr>
        <w:commentReference w:id="32"/>
      </w:r>
      <w:r w:rsidRPr="00A533E6">
        <w:rPr>
          <w:sz w:val="22"/>
          <w:szCs w:val="22"/>
        </w:rPr>
        <w:t>there is another cycle between the G</w:t>
      </w:r>
      <w:r w:rsidRPr="00A533E6">
        <w:rPr>
          <w:sz w:val="22"/>
          <w:szCs w:val="22"/>
          <w:vertAlign w:val="subscript"/>
        </w:rPr>
        <w:t>1</w:t>
      </w:r>
      <w:r w:rsidRPr="00A533E6">
        <w:rPr>
          <w:sz w:val="22"/>
          <w:szCs w:val="22"/>
        </w:rPr>
        <w:t xml:space="preserve"> and S phase. This is called the G</w:t>
      </w:r>
      <w:r w:rsidRPr="00A533E6">
        <w:rPr>
          <w:sz w:val="22"/>
          <w:szCs w:val="22"/>
          <w:vertAlign w:val="subscript"/>
        </w:rPr>
        <w:t>0</w:t>
      </w:r>
      <w:r w:rsidRPr="00A533E6">
        <w:rPr>
          <w:sz w:val="22"/>
          <w:szCs w:val="22"/>
        </w:rPr>
        <w:t xml:space="preserve"> phase and generally known as the quiescence state. </w:t>
      </w:r>
      <w:r w:rsidR="002C58D8" w:rsidRPr="00A533E6">
        <w:rPr>
          <w:sz w:val="22"/>
          <w:szCs w:val="22"/>
        </w:rPr>
        <w:t xml:space="preserve">This is a state of inactivity, usually induced when </w:t>
      </w:r>
      <w:r w:rsidR="001434BE" w:rsidRPr="00A533E6">
        <w:rPr>
          <w:sz w:val="22"/>
          <w:szCs w:val="22"/>
        </w:rPr>
        <w:t>EC proliferation is no longer required. If there is a stressor, such as a decrease in external pressure due to the ECs spreading out or moving, the quiescent cell can move out of G</w:t>
      </w:r>
      <w:r w:rsidR="001434BE" w:rsidRPr="00A533E6">
        <w:rPr>
          <w:sz w:val="22"/>
          <w:szCs w:val="22"/>
          <w:vertAlign w:val="subscript"/>
        </w:rPr>
        <w:t>0</w:t>
      </w:r>
      <w:r w:rsidR="001434BE" w:rsidRPr="00A533E6">
        <w:rPr>
          <w:sz w:val="22"/>
          <w:szCs w:val="22"/>
        </w:rPr>
        <w:t xml:space="preserve"> back into the normal eukaryotic cell </w:t>
      </w:r>
      <w:commentRangeStart w:id="33"/>
      <w:r w:rsidR="001434BE" w:rsidRPr="00160BE0">
        <w:rPr>
          <w:sz w:val="22"/>
          <w:szCs w:val="22"/>
        </w:rPr>
        <w:t xml:space="preserve">cycle </w:t>
      </w:r>
      <w:r w:rsidR="001434BE" w:rsidRPr="00A21646">
        <w:rPr>
          <w:sz w:val="22"/>
          <w:szCs w:val="22"/>
          <w:highlight w:val="yellow"/>
        </w:rPr>
        <w:t>[</w:t>
      </w:r>
      <w:hyperlink r:id="rId10" w:history="1">
        <w:r w:rsidR="00160BE0" w:rsidRPr="00A21646">
          <w:rPr>
            <w:rStyle w:val="Hyperlink"/>
            <w:sz w:val="22"/>
            <w:szCs w:val="22"/>
            <w:highlight w:val="yellow"/>
          </w:rPr>
          <w:t>source</w:t>
        </w:r>
      </w:hyperlink>
      <w:r w:rsidR="001434BE" w:rsidRPr="00A21646">
        <w:rPr>
          <w:sz w:val="22"/>
          <w:szCs w:val="22"/>
          <w:highlight w:val="yellow"/>
        </w:rPr>
        <w:t>]</w:t>
      </w:r>
      <w:r w:rsidR="001434BE" w:rsidRPr="00160BE0">
        <w:rPr>
          <w:sz w:val="22"/>
          <w:szCs w:val="22"/>
        </w:rPr>
        <w:t xml:space="preserve">. </w:t>
      </w:r>
      <w:commentRangeEnd w:id="33"/>
      <w:r w:rsidR="00F65495" w:rsidRPr="00160BE0">
        <w:rPr>
          <w:rStyle w:val="CommentReference"/>
        </w:rPr>
        <w:commentReference w:id="33"/>
      </w:r>
      <w:r w:rsidR="001434BE" w:rsidRPr="00A533E6">
        <w:rPr>
          <w:sz w:val="22"/>
          <w:szCs w:val="22"/>
        </w:rPr>
        <w:t>However, if the EC stays in the quiescent state for too long, it’s possible for it to develop into a senescent cell over time</w:t>
      </w:r>
      <w:r w:rsidR="002F5E25" w:rsidRPr="00A533E6">
        <w:rPr>
          <w:sz w:val="22"/>
          <w:szCs w:val="22"/>
        </w:rPr>
        <w:t xml:space="preserve"> where it will never return to the normal cycle</w:t>
      </w:r>
      <w:r w:rsidR="001434BE" w:rsidRPr="00A533E6">
        <w:rPr>
          <w:sz w:val="22"/>
          <w:szCs w:val="22"/>
        </w:rPr>
        <w:t xml:space="preserve"> </w:t>
      </w:r>
      <w:r w:rsidR="001434BE" w:rsidRPr="00A21646">
        <w:rPr>
          <w:sz w:val="22"/>
          <w:szCs w:val="22"/>
          <w:highlight w:val="yellow"/>
        </w:rPr>
        <w:t>[</w:t>
      </w:r>
      <w:hyperlink r:id="rId11" w:history="1">
        <w:r w:rsidR="001434BE" w:rsidRPr="00A21646">
          <w:rPr>
            <w:rStyle w:val="Hyperlink"/>
            <w:sz w:val="22"/>
            <w:szCs w:val="22"/>
            <w:highlight w:val="yellow"/>
          </w:rPr>
          <w:t>source</w:t>
        </w:r>
      </w:hyperlink>
      <w:r w:rsidR="001434BE" w:rsidRPr="00A21646">
        <w:rPr>
          <w:sz w:val="22"/>
          <w:szCs w:val="22"/>
          <w:highlight w:val="yellow"/>
        </w:rPr>
        <w:t>]</w:t>
      </w:r>
      <w:r w:rsidR="001434BE" w:rsidRPr="00803DBC">
        <w:rPr>
          <w:sz w:val="22"/>
          <w:szCs w:val="22"/>
        </w:rPr>
        <w:t>.</w:t>
      </w:r>
    </w:p>
    <w:p w14:paraId="57A9C26B" w14:textId="79B678CE" w:rsidR="00141C06" w:rsidRPr="00A533E6" w:rsidRDefault="00141C06" w:rsidP="00B575D1">
      <w:pPr>
        <w:ind w:left="720"/>
        <w:rPr>
          <w:sz w:val="22"/>
          <w:szCs w:val="22"/>
        </w:rPr>
      </w:pPr>
      <w:r w:rsidRPr="00A533E6">
        <w:rPr>
          <w:sz w:val="22"/>
          <w:szCs w:val="22"/>
        </w:rPr>
        <w:t xml:space="preserve">In general, ECs </w:t>
      </w:r>
      <w:r w:rsidR="005C161B" w:rsidRPr="00A533E6">
        <w:rPr>
          <w:sz w:val="22"/>
          <w:szCs w:val="22"/>
        </w:rPr>
        <w:t>are long, flat cells around 5-10</w:t>
      </w:r>
      <w:r w:rsidR="005C161B" w:rsidRPr="00A533E6">
        <w:rPr>
          <w:sz w:val="22"/>
          <w:szCs w:val="22"/>
        </w:rPr>
        <w:sym w:font="Symbol" w:char="F06D"/>
      </w:r>
      <w:r w:rsidR="005C161B" w:rsidRPr="00A533E6">
        <w:rPr>
          <w:sz w:val="22"/>
          <w:szCs w:val="22"/>
        </w:rPr>
        <w:t>m in radius and 1-2</w:t>
      </w:r>
      <w:r w:rsidR="005C161B" w:rsidRPr="00A533E6">
        <w:rPr>
          <w:sz w:val="22"/>
          <w:szCs w:val="22"/>
        </w:rPr>
        <w:sym w:font="Symbol" w:char="F06D"/>
      </w:r>
      <w:r w:rsidR="005C161B" w:rsidRPr="00A533E6">
        <w:rPr>
          <w:sz w:val="22"/>
          <w:szCs w:val="22"/>
        </w:rPr>
        <w:t xml:space="preserve">m wide </w:t>
      </w:r>
      <w:r w:rsidR="005C161B" w:rsidRPr="00A21646">
        <w:rPr>
          <w:sz w:val="22"/>
          <w:szCs w:val="22"/>
          <w:highlight w:val="yellow"/>
        </w:rPr>
        <w:t>[</w:t>
      </w:r>
      <w:r w:rsidR="008151A1" w:rsidRPr="00A21646">
        <w:rPr>
          <w:sz w:val="22"/>
          <w:szCs w:val="22"/>
          <w:highlight w:val="yellow"/>
        </w:rPr>
        <w:t xml:space="preserve">6 - </w:t>
      </w:r>
      <w:r w:rsidR="005C161B" w:rsidRPr="00A21646">
        <w:rPr>
          <w:sz w:val="22"/>
          <w:szCs w:val="22"/>
          <w:highlight w:val="yellow"/>
        </w:rPr>
        <w:t>Blue Histology].</w:t>
      </w:r>
    </w:p>
    <w:p w14:paraId="734608AC" w14:textId="77777777" w:rsidR="00CD4455" w:rsidRPr="00A533E6" w:rsidRDefault="00CD4455">
      <w:pPr>
        <w:rPr>
          <w:ins w:id="34" w:author="Harry Cooper" w:date="2017-11-29T15:23:00Z"/>
          <w:sz w:val="22"/>
          <w:szCs w:val="22"/>
        </w:rPr>
      </w:pPr>
    </w:p>
    <w:p w14:paraId="4DD2DE3E" w14:textId="44A2B945" w:rsidR="00B77936" w:rsidRPr="00A533E6" w:rsidRDefault="00DD2494" w:rsidP="004110B2">
      <w:pPr>
        <w:rPr>
          <w:sz w:val="22"/>
          <w:szCs w:val="22"/>
          <w:lang w:eastAsia="en-US"/>
        </w:rPr>
      </w:pPr>
      <w:r>
        <w:rPr>
          <w:szCs w:val="22"/>
        </w:rPr>
        <w:t xml:space="preserve">2.2 </w:t>
      </w:r>
      <w:ins w:id="35" w:author="Harry Cooper" w:date="2017-11-29T15:23:00Z">
        <w:r w:rsidR="00B77936" w:rsidRPr="00A533E6">
          <w:rPr>
            <w:szCs w:val="22"/>
          </w:rPr>
          <w:t>Ageing</w:t>
        </w:r>
      </w:ins>
    </w:p>
    <w:p w14:paraId="5CBA7330" w14:textId="77777777" w:rsidR="00B851D2" w:rsidRPr="00A533E6" w:rsidRDefault="00B851D2" w:rsidP="00B851D2">
      <w:pPr>
        <w:rPr>
          <w:ins w:id="36" w:author="Harry Cooper" w:date="2017-11-29T15:23:00Z"/>
          <w:color w:val="ED7D31" w:themeColor="accent2"/>
          <w:sz w:val="22"/>
          <w:szCs w:val="22"/>
          <w:rPrChange w:id="37" w:author="Harry Cooper" w:date="2017-11-29T15:23:00Z">
            <w:rPr>
              <w:ins w:id="38" w:author="Harry Cooper" w:date="2017-11-29T15:23:00Z"/>
            </w:rPr>
          </w:rPrChange>
        </w:rPr>
      </w:pPr>
    </w:p>
    <w:p w14:paraId="3305C2A2" w14:textId="7DDFD482" w:rsidR="00B77936" w:rsidRPr="00A533E6" w:rsidRDefault="006E1F51" w:rsidP="006E1F51">
      <w:pPr>
        <w:ind w:left="720"/>
        <w:rPr>
          <w:sz w:val="22"/>
          <w:szCs w:val="22"/>
        </w:rPr>
      </w:pPr>
      <w:r w:rsidRPr="00A533E6">
        <w:rPr>
          <w:sz w:val="22"/>
          <w:szCs w:val="22"/>
        </w:rPr>
        <w:t xml:space="preserve">An important factor that contributes to </w:t>
      </w:r>
      <w:r w:rsidR="00D71433" w:rsidRPr="00A533E6">
        <w:rPr>
          <w:sz w:val="22"/>
          <w:szCs w:val="22"/>
        </w:rPr>
        <w:t xml:space="preserve">pro-atherosclerotic changes to the endothelium is ageing </w:t>
      </w:r>
      <w:r w:rsidR="00D71433" w:rsidRPr="008D367B">
        <w:rPr>
          <w:sz w:val="22"/>
          <w:szCs w:val="22"/>
          <w:highlight w:val="yellow"/>
        </w:rPr>
        <w:t>[</w:t>
      </w:r>
      <w:hyperlink r:id="rId12" w:history="1">
        <w:r w:rsidR="00D71433" w:rsidRPr="008D367B">
          <w:rPr>
            <w:rStyle w:val="Hyperlink"/>
            <w:sz w:val="22"/>
            <w:szCs w:val="22"/>
            <w:highlight w:val="yellow"/>
          </w:rPr>
          <w:t>source</w:t>
        </w:r>
      </w:hyperlink>
      <w:r w:rsidR="00D71433" w:rsidRPr="008D367B">
        <w:rPr>
          <w:sz w:val="22"/>
          <w:szCs w:val="22"/>
          <w:highlight w:val="yellow"/>
        </w:rPr>
        <w:t>].</w:t>
      </w:r>
      <w:r w:rsidR="00D71433" w:rsidRPr="00A533E6">
        <w:rPr>
          <w:sz w:val="22"/>
          <w:szCs w:val="22"/>
        </w:rPr>
        <w:t xml:space="preserve"> The number of times an EC can divide is limited</w:t>
      </w:r>
      <w:r w:rsidR="002561E5" w:rsidRPr="00A533E6">
        <w:rPr>
          <w:sz w:val="22"/>
          <w:szCs w:val="22"/>
        </w:rPr>
        <w:t>,</w:t>
      </w:r>
      <w:r w:rsidR="00D71433" w:rsidRPr="00A533E6">
        <w:rPr>
          <w:sz w:val="22"/>
          <w:szCs w:val="22"/>
        </w:rPr>
        <w:t xml:space="preserve"> and once reached the cell goes into growth arrest, known as senescence </w:t>
      </w:r>
      <w:r w:rsidR="00D71433" w:rsidRPr="008D367B">
        <w:rPr>
          <w:sz w:val="22"/>
          <w:szCs w:val="22"/>
          <w:highlight w:val="yellow"/>
        </w:rPr>
        <w:t>[</w:t>
      </w:r>
      <w:hyperlink r:id="rId13" w:history="1">
        <w:r w:rsidR="00D71433" w:rsidRPr="008D367B">
          <w:rPr>
            <w:rStyle w:val="Hyperlink"/>
            <w:sz w:val="22"/>
            <w:szCs w:val="22"/>
            <w:highlight w:val="yellow"/>
          </w:rPr>
          <w:t>source</w:t>
        </w:r>
      </w:hyperlink>
      <w:r w:rsidR="00D71433" w:rsidRPr="008D367B">
        <w:rPr>
          <w:sz w:val="22"/>
          <w:szCs w:val="22"/>
          <w:highlight w:val="yellow"/>
        </w:rPr>
        <w:t>]</w:t>
      </w:r>
      <w:r w:rsidR="00D71433" w:rsidRPr="008D367B">
        <w:rPr>
          <w:sz w:val="22"/>
          <w:szCs w:val="22"/>
          <w:highlight w:val="yellow"/>
        </w:rPr>
        <w:t>.</w:t>
      </w:r>
      <w:r w:rsidR="00D71433" w:rsidRPr="00A533E6">
        <w:rPr>
          <w:sz w:val="22"/>
          <w:szCs w:val="22"/>
        </w:rPr>
        <w:t xml:space="preserve"> </w:t>
      </w:r>
      <w:r w:rsidR="002561E5" w:rsidRPr="00A533E6">
        <w:rPr>
          <w:sz w:val="22"/>
          <w:szCs w:val="22"/>
        </w:rPr>
        <w:t>This is due to the shortening of the ECs telomeres (the end parts of DNA) by 50-200 base pairs each time the cell proliferates.</w:t>
      </w:r>
      <w:r w:rsidR="001A26B7" w:rsidRPr="00A533E6">
        <w:rPr>
          <w:sz w:val="22"/>
          <w:szCs w:val="22"/>
        </w:rPr>
        <w:t xml:space="preserve"> Once these telomeres are shorter than a critical length, the cell becomes senescent</w:t>
      </w:r>
      <w:r w:rsidR="00FA135A" w:rsidRPr="00A533E6">
        <w:rPr>
          <w:sz w:val="22"/>
          <w:szCs w:val="22"/>
        </w:rPr>
        <w:t xml:space="preserve"> </w:t>
      </w:r>
      <w:r w:rsidR="00FA135A" w:rsidRPr="008D367B">
        <w:rPr>
          <w:sz w:val="22"/>
          <w:szCs w:val="22"/>
          <w:highlight w:val="yellow"/>
        </w:rPr>
        <w:t>[</w:t>
      </w:r>
      <w:hyperlink r:id="rId14" w:history="1">
        <w:r w:rsidR="00FA135A" w:rsidRPr="008D367B">
          <w:rPr>
            <w:rStyle w:val="Hyperlink"/>
            <w:sz w:val="22"/>
            <w:szCs w:val="22"/>
            <w:highlight w:val="yellow"/>
          </w:rPr>
          <w:t>source</w:t>
        </w:r>
      </w:hyperlink>
      <w:r w:rsidR="00FA135A" w:rsidRPr="008D367B">
        <w:rPr>
          <w:sz w:val="22"/>
          <w:szCs w:val="22"/>
          <w:highlight w:val="yellow"/>
        </w:rPr>
        <w:t>]</w:t>
      </w:r>
      <w:r w:rsidR="001A26B7" w:rsidRPr="00A533E6">
        <w:rPr>
          <w:sz w:val="22"/>
          <w:szCs w:val="22"/>
        </w:rPr>
        <w:t>.</w:t>
      </w:r>
      <w:r w:rsidR="00FF0F39" w:rsidRPr="00A533E6">
        <w:rPr>
          <w:sz w:val="22"/>
          <w:szCs w:val="22"/>
        </w:rPr>
        <w:t xml:space="preserve"> The number of times a cell can proliferate is known as the Hayflick Limit, and for normal ECs is around 50 </w:t>
      </w:r>
      <w:r w:rsidR="00FF0F39" w:rsidRPr="008D367B">
        <w:rPr>
          <w:sz w:val="22"/>
          <w:szCs w:val="22"/>
          <w:highlight w:val="yellow"/>
        </w:rPr>
        <w:t>[</w:t>
      </w:r>
      <w:hyperlink r:id="rId15" w:history="1">
        <w:r w:rsidR="00FF0F39" w:rsidRPr="008D367B">
          <w:rPr>
            <w:rStyle w:val="Hyperlink"/>
            <w:sz w:val="22"/>
            <w:szCs w:val="22"/>
            <w:highlight w:val="yellow"/>
          </w:rPr>
          <w:t>source</w:t>
        </w:r>
      </w:hyperlink>
      <w:r w:rsidR="00FF0F39" w:rsidRPr="008D367B">
        <w:rPr>
          <w:sz w:val="22"/>
          <w:szCs w:val="22"/>
          <w:highlight w:val="yellow"/>
        </w:rPr>
        <w:t>].</w:t>
      </w:r>
    </w:p>
    <w:p w14:paraId="107ABD4D" w14:textId="77777777" w:rsidR="006E1F51" w:rsidRPr="00A533E6" w:rsidRDefault="006E1F51">
      <w:pPr>
        <w:rPr>
          <w:sz w:val="22"/>
          <w:szCs w:val="22"/>
        </w:rPr>
      </w:pPr>
    </w:p>
    <w:p w14:paraId="68FC833F" w14:textId="31AA64C8" w:rsidR="00CD4455" w:rsidRPr="00A533E6" w:rsidRDefault="00DD2494">
      <w:r>
        <w:t xml:space="preserve">2.3 </w:t>
      </w:r>
      <w:r w:rsidR="0071486B" w:rsidRPr="00A533E6">
        <w:t>Senescent Cells</w:t>
      </w:r>
    </w:p>
    <w:p w14:paraId="3A43F655" w14:textId="77777777" w:rsidR="00CD4455" w:rsidRPr="00A533E6" w:rsidRDefault="00CD4455"/>
    <w:p w14:paraId="04EE83D2" w14:textId="24E00E19" w:rsidR="00901A3B" w:rsidRPr="00A533E6" w:rsidRDefault="00901A3B" w:rsidP="00975E56">
      <w:pPr>
        <w:ind w:left="720"/>
        <w:rPr>
          <w:sz w:val="22"/>
          <w:szCs w:val="22"/>
        </w:rPr>
      </w:pPr>
      <w:r w:rsidRPr="00A533E6">
        <w:rPr>
          <w:sz w:val="22"/>
          <w:szCs w:val="22"/>
        </w:rPr>
        <w:t xml:space="preserve">It has been noted </w:t>
      </w:r>
      <w:r w:rsidR="00F01637" w:rsidRPr="00A533E6">
        <w:rPr>
          <w:sz w:val="22"/>
          <w:szCs w:val="22"/>
        </w:rPr>
        <w:t xml:space="preserve">the senescent ECs have several characteristics which differ them from normal ECs. </w:t>
      </w:r>
      <w:ins w:id="39" w:author="Harry Cooper" w:date="2017-11-29T15:32:00Z">
        <w:r w:rsidR="00BD74DE" w:rsidRPr="00A533E6">
          <w:rPr>
            <w:sz w:val="22"/>
            <w:szCs w:val="22"/>
          </w:rPr>
          <w:t xml:space="preserve">First of all, they are unable to undergo mitosis </w:t>
        </w:r>
      </w:ins>
      <w:r w:rsidR="001B1C83" w:rsidRPr="00A533E6">
        <w:rPr>
          <w:sz w:val="22"/>
          <w:szCs w:val="22"/>
        </w:rPr>
        <w:t xml:space="preserve">and have a turnover rate of around 3 years </w:t>
      </w:r>
      <w:r w:rsidR="001B1C83" w:rsidRPr="008D367B">
        <w:rPr>
          <w:sz w:val="22"/>
          <w:szCs w:val="22"/>
          <w:highlight w:val="yellow"/>
        </w:rPr>
        <w:t>[</w:t>
      </w:r>
      <w:hyperlink r:id="rId16" w:history="1">
        <w:r w:rsidR="001B1C83" w:rsidRPr="008D367B">
          <w:rPr>
            <w:rStyle w:val="Hyperlink"/>
            <w:sz w:val="22"/>
            <w:szCs w:val="22"/>
            <w:highlight w:val="yellow"/>
          </w:rPr>
          <w:t>source</w:t>
        </w:r>
      </w:hyperlink>
      <w:r w:rsidR="001B1C83" w:rsidRPr="008D367B">
        <w:rPr>
          <w:sz w:val="22"/>
          <w:szCs w:val="22"/>
          <w:highlight w:val="yellow"/>
        </w:rPr>
        <w:t>]</w:t>
      </w:r>
      <w:ins w:id="40" w:author="Harry Cooper" w:date="2017-11-29T15:32:00Z">
        <w:r w:rsidR="00BD74DE" w:rsidRPr="00A533E6">
          <w:rPr>
            <w:sz w:val="22"/>
            <w:szCs w:val="22"/>
          </w:rPr>
          <w:t xml:space="preserve">, </w:t>
        </w:r>
      </w:ins>
      <w:ins w:id="41" w:author="Harry Cooper" w:date="2017-11-29T15:33:00Z">
        <w:r w:rsidR="00BD74DE" w:rsidRPr="00A533E6">
          <w:rPr>
            <w:sz w:val="22"/>
            <w:szCs w:val="22"/>
          </w:rPr>
          <w:t>t</w:t>
        </w:r>
      </w:ins>
      <w:del w:id="42" w:author="Harry Cooper" w:date="2017-11-29T15:33:00Z">
        <w:r w:rsidR="00F01637" w:rsidRPr="00A533E6" w:rsidDel="00BD74DE">
          <w:rPr>
            <w:sz w:val="22"/>
            <w:szCs w:val="22"/>
          </w:rPr>
          <w:delText>T</w:delText>
        </w:r>
      </w:del>
      <w:r w:rsidR="00F01637" w:rsidRPr="00A533E6">
        <w:rPr>
          <w:sz w:val="22"/>
          <w:szCs w:val="22"/>
        </w:rPr>
        <w:t xml:space="preserve">hey </w:t>
      </w:r>
      <w:del w:id="43" w:author="Harry Cooper" w:date="2017-11-29T15:33:00Z">
        <w:r w:rsidR="00F01637" w:rsidRPr="00A533E6" w:rsidDel="00BD74DE">
          <w:rPr>
            <w:sz w:val="22"/>
            <w:szCs w:val="22"/>
          </w:rPr>
          <w:delText>tend to be more</w:delText>
        </w:r>
      </w:del>
      <w:ins w:id="44" w:author="Harry Cooper" w:date="2017-11-29T15:33:00Z">
        <w:r w:rsidR="00BD74DE" w:rsidRPr="00A533E6">
          <w:rPr>
            <w:sz w:val="22"/>
            <w:szCs w:val="22"/>
          </w:rPr>
          <w:t>become</w:t>
        </w:r>
      </w:ins>
      <w:r w:rsidR="00F01637" w:rsidRPr="00A533E6">
        <w:rPr>
          <w:sz w:val="22"/>
          <w:szCs w:val="22"/>
        </w:rPr>
        <w:t xml:space="preserve"> enlarged</w:t>
      </w:r>
      <w:ins w:id="45" w:author="Harry Cooper" w:date="2017-11-29T15:32:00Z">
        <w:r w:rsidR="00BD74DE" w:rsidRPr="00A533E6">
          <w:rPr>
            <w:sz w:val="22"/>
            <w:szCs w:val="22"/>
          </w:rPr>
          <w:t xml:space="preserve"> </w:t>
        </w:r>
      </w:ins>
      <w:ins w:id="46" w:author="Harry Cooper" w:date="2017-11-29T15:33:00Z">
        <w:r w:rsidR="00BD74DE" w:rsidRPr="00A533E6">
          <w:rPr>
            <w:sz w:val="22"/>
            <w:szCs w:val="22"/>
          </w:rPr>
          <w:t xml:space="preserve">after entering this state </w:t>
        </w:r>
      </w:ins>
      <w:del w:id="47" w:author="Harry Cooper" w:date="2017-11-29T15:32:00Z">
        <w:r w:rsidR="00F01637" w:rsidRPr="008D367B" w:rsidDel="00BD74DE">
          <w:rPr>
            <w:sz w:val="22"/>
            <w:szCs w:val="22"/>
            <w:highlight w:val="yellow"/>
          </w:rPr>
          <w:delText xml:space="preserve">, </w:delText>
        </w:r>
        <w:commentRangeStart w:id="48"/>
        <w:r w:rsidR="00F01637" w:rsidRPr="008D367B" w:rsidDel="00BD74DE">
          <w:rPr>
            <w:sz w:val="22"/>
            <w:szCs w:val="22"/>
            <w:highlight w:val="yellow"/>
          </w:rPr>
          <w:delText>express higher levels of p53 and display high SA-</w:delText>
        </w:r>
        <w:r w:rsidR="00F01637" w:rsidRPr="008D367B" w:rsidDel="00BD74DE">
          <w:rPr>
            <w:sz w:val="22"/>
            <w:szCs w:val="22"/>
            <w:highlight w:val="yellow"/>
          </w:rPr>
          <w:sym w:font="Symbol" w:char="F062"/>
        </w:r>
        <w:r w:rsidR="00F01637" w:rsidRPr="008D367B" w:rsidDel="00BD74DE">
          <w:rPr>
            <w:sz w:val="22"/>
            <w:szCs w:val="22"/>
            <w:highlight w:val="yellow"/>
          </w:rPr>
          <w:delText>-gal activity</w:delText>
        </w:r>
        <w:commentRangeEnd w:id="48"/>
        <w:r w:rsidR="00807C12" w:rsidRPr="008D367B" w:rsidDel="00BD74DE">
          <w:rPr>
            <w:rStyle w:val="CommentReference"/>
            <w:sz w:val="22"/>
            <w:szCs w:val="22"/>
            <w:highlight w:val="yellow"/>
          </w:rPr>
          <w:commentReference w:id="48"/>
        </w:r>
        <w:r w:rsidR="00F01637" w:rsidRPr="008D367B" w:rsidDel="00BD74DE">
          <w:rPr>
            <w:sz w:val="22"/>
            <w:szCs w:val="22"/>
            <w:highlight w:val="yellow"/>
          </w:rPr>
          <w:delText xml:space="preserve"> </w:delText>
        </w:r>
      </w:del>
      <w:r w:rsidR="00F01637" w:rsidRPr="008D367B">
        <w:rPr>
          <w:sz w:val="22"/>
          <w:szCs w:val="22"/>
          <w:highlight w:val="yellow"/>
        </w:rPr>
        <w:t>[</w:t>
      </w:r>
      <w:r w:rsidR="000C6956" w:rsidRPr="008D367B">
        <w:rPr>
          <w:sz w:val="22"/>
          <w:szCs w:val="22"/>
          <w:highlight w:val="yellow"/>
        </w:rPr>
        <w:t xml:space="preserve">8 - </w:t>
      </w:r>
      <w:r w:rsidR="00F01637" w:rsidRPr="008D367B">
        <w:rPr>
          <w:sz w:val="22"/>
          <w:szCs w:val="22"/>
          <w:highlight w:val="yellow"/>
        </w:rPr>
        <w:t>Warboys]</w:t>
      </w:r>
      <w:ins w:id="49" w:author="Harry Cooper" w:date="2017-11-29T15:33:00Z">
        <w:r w:rsidR="00BD74DE" w:rsidRPr="00A533E6">
          <w:rPr>
            <w:sz w:val="22"/>
            <w:szCs w:val="22"/>
          </w:rPr>
          <w:t xml:space="preserve"> and slow down surrounding ECs</w:t>
        </w:r>
      </w:ins>
      <w:r w:rsidR="00F01637" w:rsidRPr="00A533E6">
        <w:rPr>
          <w:sz w:val="22"/>
          <w:szCs w:val="22"/>
        </w:rPr>
        <w:t xml:space="preserve">. </w:t>
      </w:r>
      <w:r w:rsidR="008C2109" w:rsidRPr="00A533E6">
        <w:rPr>
          <w:sz w:val="22"/>
          <w:szCs w:val="22"/>
        </w:rPr>
        <w:t xml:space="preserve">Warboys suggests that senescent ECs could be the main contributor and initiator of atherosclerosis. In vitro, it has been seen that senescence in the ECs </w:t>
      </w:r>
      <w:r w:rsidR="0045151A" w:rsidRPr="00A533E6">
        <w:rPr>
          <w:sz w:val="22"/>
          <w:szCs w:val="22"/>
        </w:rPr>
        <w:t>increases</w:t>
      </w:r>
      <w:r w:rsidR="008C2109" w:rsidRPr="00A533E6">
        <w:rPr>
          <w:sz w:val="22"/>
          <w:szCs w:val="22"/>
        </w:rPr>
        <w:t xml:space="preserve"> during a turbulent, disturbed flow</w:t>
      </w:r>
      <w:r w:rsidR="0080304B" w:rsidRPr="00A533E6">
        <w:rPr>
          <w:sz w:val="22"/>
          <w:szCs w:val="22"/>
        </w:rPr>
        <w:t xml:space="preserve">, </w:t>
      </w:r>
      <w:r w:rsidR="00182F23" w:rsidRPr="00A533E6">
        <w:rPr>
          <w:sz w:val="22"/>
          <w:szCs w:val="22"/>
        </w:rPr>
        <w:t xml:space="preserve">from 1% of EC being senescent </w:t>
      </w:r>
      <w:r w:rsidR="00A54841" w:rsidRPr="00A533E6">
        <w:rPr>
          <w:sz w:val="22"/>
          <w:szCs w:val="22"/>
        </w:rPr>
        <w:t>using a 13 dynes/cm</w:t>
      </w:r>
      <w:r w:rsidR="00A54841" w:rsidRPr="00A533E6">
        <w:rPr>
          <w:sz w:val="22"/>
          <w:szCs w:val="22"/>
          <w:vertAlign w:val="superscript"/>
        </w:rPr>
        <w:t>2</w:t>
      </w:r>
      <w:r w:rsidR="00A54841" w:rsidRPr="00A533E6">
        <w:rPr>
          <w:sz w:val="22"/>
          <w:szCs w:val="22"/>
        </w:rPr>
        <w:t xml:space="preserve"> uniform flow compared to just over 2% senescent EC when exposed to a flow fluctuating between +/- 5 dynes/cm</w:t>
      </w:r>
      <w:r w:rsidR="00A54841" w:rsidRPr="00A533E6">
        <w:rPr>
          <w:sz w:val="22"/>
          <w:szCs w:val="22"/>
          <w:vertAlign w:val="superscript"/>
        </w:rPr>
        <w:t>2</w:t>
      </w:r>
      <w:r w:rsidR="00A54841" w:rsidRPr="00A533E6">
        <w:rPr>
          <w:sz w:val="22"/>
          <w:szCs w:val="22"/>
        </w:rPr>
        <w:t xml:space="preserve"> at 1Hz</w:t>
      </w:r>
      <w:r w:rsidR="0045151A" w:rsidRPr="00A533E6">
        <w:rPr>
          <w:sz w:val="22"/>
          <w:szCs w:val="22"/>
        </w:rPr>
        <w:t>.</w:t>
      </w:r>
      <w:r w:rsidR="00A54841" w:rsidRPr="00A533E6">
        <w:rPr>
          <w:sz w:val="22"/>
          <w:szCs w:val="22"/>
        </w:rPr>
        <w:t xml:space="preserve"> It’s also noted that for these two categories, the number of multinucleate cells with a diameter &gt; 100</w:t>
      </w:r>
      <w:r w:rsidR="00A54841" w:rsidRPr="00A533E6">
        <w:rPr>
          <w:rFonts w:eastAsia="Times New Roman"/>
          <w:color w:val="222222"/>
          <w:sz w:val="22"/>
          <w:szCs w:val="22"/>
          <w:shd w:val="clear" w:color="auto" w:fill="FFFFFF"/>
        </w:rPr>
        <w:t>µm</w:t>
      </w:r>
      <w:r w:rsidR="0045151A" w:rsidRPr="00A533E6">
        <w:rPr>
          <w:sz w:val="22"/>
          <w:szCs w:val="22"/>
        </w:rPr>
        <w:t xml:space="preserve"> </w:t>
      </w:r>
      <w:r w:rsidR="00995787" w:rsidRPr="00A533E6">
        <w:rPr>
          <w:sz w:val="22"/>
          <w:szCs w:val="22"/>
        </w:rPr>
        <w:t>increased from 0.5% to 1.5. T</w:t>
      </w:r>
      <w:r w:rsidR="0045151A" w:rsidRPr="00A533E6">
        <w:rPr>
          <w:sz w:val="22"/>
          <w:szCs w:val="22"/>
        </w:rPr>
        <w:t xml:space="preserve">his </w:t>
      </w:r>
      <w:r w:rsidR="00A54841" w:rsidRPr="00A533E6">
        <w:rPr>
          <w:sz w:val="22"/>
          <w:szCs w:val="22"/>
        </w:rPr>
        <w:t>increase in number of senescent EC</w:t>
      </w:r>
      <w:r w:rsidR="00995787" w:rsidRPr="00A533E6">
        <w:rPr>
          <w:sz w:val="22"/>
          <w:szCs w:val="22"/>
        </w:rPr>
        <w:t>s</w:t>
      </w:r>
      <w:r w:rsidR="00A54841" w:rsidRPr="00A533E6">
        <w:rPr>
          <w:sz w:val="22"/>
          <w:szCs w:val="22"/>
        </w:rPr>
        <w:t xml:space="preserve"> </w:t>
      </w:r>
      <w:r w:rsidR="0045151A" w:rsidRPr="00A533E6">
        <w:rPr>
          <w:sz w:val="22"/>
          <w:szCs w:val="22"/>
        </w:rPr>
        <w:t xml:space="preserve">is believed to be due to </w:t>
      </w:r>
      <w:r w:rsidR="00CE3983" w:rsidRPr="00A533E6">
        <w:rPr>
          <w:sz w:val="22"/>
          <w:szCs w:val="22"/>
        </w:rPr>
        <w:t xml:space="preserve">an increase turnover rate of ECs at these turbulent atheroprone </w:t>
      </w:r>
      <w:r w:rsidR="00852B78" w:rsidRPr="00A533E6">
        <w:rPr>
          <w:sz w:val="22"/>
          <w:szCs w:val="22"/>
        </w:rPr>
        <w:t xml:space="preserve">sites. Meaning that this </w:t>
      </w:r>
      <w:r w:rsidR="00F22666" w:rsidRPr="00A533E6">
        <w:rPr>
          <w:sz w:val="22"/>
          <w:szCs w:val="22"/>
        </w:rPr>
        <w:t xml:space="preserve">increased </w:t>
      </w:r>
      <w:r w:rsidR="00852B78" w:rsidRPr="00A533E6">
        <w:rPr>
          <w:sz w:val="22"/>
          <w:szCs w:val="22"/>
        </w:rPr>
        <w:t xml:space="preserve">level of proliferation </w:t>
      </w:r>
      <w:r w:rsidR="00F22666" w:rsidRPr="00A533E6">
        <w:rPr>
          <w:sz w:val="22"/>
          <w:szCs w:val="22"/>
        </w:rPr>
        <w:t>should be considered when developing my senescent cell model. It can also be hypothesised here that in general, over time, more cell proliferation will occur and thus there will be an increase in the total number of senescent cells within the environment.</w:t>
      </w:r>
    </w:p>
    <w:p w14:paraId="480ACAE4" w14:textId="77777777" w:rsidR="00F22666" w:rsidRPr="00A533E6" w:rsidRDefault="00F22666">
      <w:pPr>
        <w:rPr>
          <w:sz w:val="22"/>
          <w:szCs w:val="22"/>
        </w:rPr>
      </w:pPr>
    </w:p>
    <w:p w14:paraId="32342DE4" w14:textId="2ECF2D94" w:rsidR="00F22666" w:rsidRPr="00A533E6" w:rsidRDefault="00F22666" w:rsidP="000C3E8C">
      <w:pPr>
        <w:ind w:left="720"/>
        <w:rPr>
          <w:rFonts w:eastAsia="Times New Roman"/>
          <w:sz w:val="22"/>
          <w:szCs w:val="22"/>
        </w:rPr>
      </w:pPr>
      <w:r w:rsidRPr="00A533E6">
        <w:rPr>
          <w:sz w:val="22"/>
          <w:szCs w:val="22"/>
        </w:rPr>
        <w:t>Another important fact Warboys reveals is that due to the size of the senescent ECs, this has a detrimental effect to the speeds of its neighbouring cells, acting as a blockage, and slowing them down. This can hinder wound healing as it w</w:t>
      </w:r>
      <w:r w:rsidR="00F56C38" w:rsidRPr="00A533E6">
        <w:rPr>
          <w:sz w:val="22"/>
          <w:szCs w:val="22"/>
        </w:rPr>
        <w:t>ill take longer for healthy mitotic ECs to fill the gap. As mentioned above, there’s is also an increase in the number of senescent cells over time, therefore I expect my model to show that with age, it takes longer for any wounds to heal.</w:t>
      </w:r>
    </w:p>
    <w:p w14:paraId="4D43BB6C" w14:textId="77777777" w:rsidR="00901A3B" w:rsidRPr="00A533E6" w:rsidRDefault="00901A3B">
      <w:pPr>
        <w:rPr>
          <w:sz w:val="22"/>
          <w:szCs w:val="22"/>
        </w:rPr>
      </w:pPr>
    </w:p>
    <w:p w14:paraId="582FF694" w14:textId="4FBDCC51" w:rsidR="000552EF" w:rsidRPr="00A533E6" w:rsidDel="00B77936" w:rsidRDefault="000552EF" w:rsidP="001B1C83">
      <w:pPr>
        <w:rPr>
          <w:del w:id="50" w:author="Harry Cooper" w:date="2017-11-29T15:23:00Z"/>
        </w:rPr>
      </w:pPr>
      <w:commentRangeStart w:id="51"/>
      <w:del w:id="52" w:author="Harry Cooper" w:date="2017-11-29T15:23:00Z">
        <w:r w:rsidRPr="00A533E6" w:rsidDel="00B77936">
          <w:delText>Environment</w:delText>
        </w:r>
        <w:commentRangeEnd w:id="51"/>
        <w:r w:rsidR="00F65495" w:rsidRPr="00A533E6" w:rsidDel="00B77936">
          <w:rPr>
            <w:rStyle w:val="CommentReference"/>
          </w:rPr>
          <w:commentReference w:id="51"/>
        </w:r>
        <w:r w:rsidRPr="00A533E6" w:rsidDel="00B77936">
          <w:delText>:</w:delText>
        </w:r>
      </w:del>
    </w:p>
    <w:p w14:paraId="3104400E" w14:textId="1B11B815" w:rsidR="001E297F" w:rsidRPr="00A533E6" w:rsidDel="00B77936" w:rsidRDefault="001E297F">
      <w:pPr>
        <w:rPr>
          <w:del w:id="53" w:author="Harry Cooper" w:date="2017-11-29T15:23:00Z"/>
        </w:rPr>
      </w:pPr>
      <w:del w:id="54" w:author="Harry Cooper" w:date="2017-11-29T15:23:00Z">
        <w:r w:rsidRPr="00A533E6" w:rsidDel="00B77936">
          <w:tab/>
        </w:r>
      </w:del>
    </w:p>
    <w:p w14:paraId="0B1A33FA" w14:textId="59826543" w:rsidR="001E297F" w:rsidRPr="00A533E6" w:rsidDel="00B77936" w:rsidRDefault="001E297F" w:rsidP="001E297F">
      <w:pPr>
        <w:ind w:left="720"/>
        <w:rPr>
          <w:del w:id="55" w:author="Harry Cooper" w:date="2017-11-29T15:23:00Z"/>
        </w:rPr>
      </w:pPr>
      <w:del w:id="56" w:author="Harry Cooper" w:date="2017-11-29T15:23:00Z">
        <w:r w:rsidRPr="00A533E6" w:rsidDel="00B77936">
          <w:delText xml:space="preserve">The type of environment that is most interesting to us is that involving low sheer </w:delText>
        </w:r>
      </w:del>
      <w:ins w:id="57" w:author="D.Walker" w:date="2017-11-28T16:47:00Z">
        <w:del w:id="58" w:author="Harry Cooper" w:date="2017-11-29T15:23:00Z">
          <w:r w:rsidR="00807C12" w:rsidRPr="00A533E6" w:rsidDel="00B77936">
            <w:delText xml:space="preserve">shear </w:delText>
          </w:r>
        </w:del>
      </w:ins>
      <w:del w:id="59" w:author="Harry Cooper" w:date="2017-11-29T15:23:00Z">
        <w:r w:rsidRPr="00A533E6" w:rsidDel="00B77936">
          <w:delText>stress.</w:delText>
        </w:r>
      </w:del>
    </w:p>
    <w:p w14:paraId="12BCC2DB" w14:textId="550A3715" w:rsidR="00133275" w:rsidRPr="00A533E6" w:rsidDel="00B77936" w:rsidRDefault="00133275" w:rsidP="00133275">
      <w:pPr>
        <w:pStyle w:val="ListParagraph"/>
        <w:numPr>
          <w:ilvl w:val="0"/>
          <w:numId w:val="3"/>
        </w:numPr>
        <w:rPr>
          <w:del w:id="60" w:author="Harry Cooper" w:date="2017-11-29T15:23:00Z"/>
          <w:rFonts w:ascii="Times New Roman" w:hAnsi="Times New Roman" w:cs="Times New Roman"/>
        </w:rPr>
      </w:pPr>
      <w:del w:id="61" w:author="Harry Cooper" w:date="2017-11-29T15:23:00Z">
        <w:r w:rsidRPr="00A533E6" w:rsidDel="00B77936">
          <w:rPr>
            <w:rFonts w:ascii="Times New Roman" w:hAnsi="Times New Roman" w:cs="Times New Roman"/>
          </w:rPr>
          <w:delText>- Environment within Blood Vessel&lt;?&gt;</w:delText>
        </w:r>
      </w:del>
    </w:p>
    <w:p w14:paraId="1D0D66C8" w14:textId="2B767C17" w:rsidR="00133275" w:rsidRPr="00A533E6" w:rsidDel="00B77936" w:rsidRDefault="00133275" w:rsidP="00133275">
      <w:pPr>
        <w:pStyle w:val="NormalWeb"/>
        <w:numPr>
          <w:ilvl w:val="0"/>
          <w:numId w:val="3"/>
        </w:numPr>
        <w:spacing w:before="0" w:beforeAutospacing="0" w:after="0" w:afterAutospacing="0"/>
        <w:rPr>
          <w:del w:id="62" w:author="Harry Cooper" w:date="2017-11-29T15:23:00Z"/>
          <w:sz w:val="22"/>
          <w:szCs w:val="22"/>
        </w:rPr>
      </w:pPr>
      <w:del w:id="63" w:author="Harry Cooper" w:date="2017-11-29T15:23:00Z">
        <w:r w:rsidRPr="00A533E6" w:rsidDel="00B77936">
          <w:rPr>
            <w:sz w:val="22"/>
            <w:szCs w:val="22"/>
          </w:rPr>
          <w:delText>Low Sheer Stress &lt;?&gt;</w:delText>
        </w:r>
      </w:del>
    </w:p>
    <w:p w14:paraId="37D4128A" w14:textId="3AEAE709" w:rsidR="00591489" w:rsidRPr="00A533E6" w:rsidDel="00B77936" w:rsidRDefault="00591489" w:rsidP="00591489">
      <w:pPr>
        <w:pStyle w:val="ListParagraph"/>
        <w:numPr>
          <w:ilvl w:val="0"/>
          <w:numId w:val="3"/>
        </w:numPr>
        <w:rPr>
          <w:del w:id="64" w:author="Harry Cooper" w:date="2017-11-29T15:23:00Z"/>
          <w:rFonts w:ascii="Times New Roman" w:hAnsi="Times New Roman" w:cs="Times New Roman"/>
        </w:rPr>
      </w:pPr>
      <w:del w:id="65" w:author="Harry Cooper" w:date="2017-11-29T15:23:00Z">
        <w:r w:rsidRPr="00A533E6" w:rsidDel="00B77936">
          <w:rPr>
            <w:rFonts w:ascii="Times New Roman" w:hAnsi="Times New Roman" w:cs="Times New Roman"/>
          </w:rPr>
          <w:delText>Physiological environment within blood vessel</w:delText>
        </w:r>
      </w:del>
    </w:p>
    <w:p w14:paraId="43136934" w14:textId="32CCB62A" w:rsidR="000552EF" w:rsidRPr="00A533E6" w:rsidRDefault="00591489">
      <w:del w:id="66" w:author="Harry Cooper" w:date="2017-11-29T15:23:00Z">
        <w:r w:rsidRPr="00A533E6" w:rsidDel="00B77936">
          <w:delText>Assuming physiological Ca2+ levels</w:delText>
        </w:r>
      </w:del>
    </w:p>
    <w:p w14:paraId="1DF31042" w14:textId="70E928E4" w:rsidR="00133275" w:rsidRPr="00A533E6" w:rsidRDefault="00DD2494">
      <w:r>
        <w:t xml:space="preserve">2.4 </w:t>
      </w:r>
      <w:r w:rsidR="0071486B" w:rsidRPr="00A533E6">
        <w:t>Atheroprone Sites</w:t>
      </w:r>
    </w:p>
    <w:p w14:paraId="10C36F9F" w14:textId="77777777" w:rsidR="00133275" w:rsidRPr="00A533E6" w:rsidRDefault="00133275"/>
    <w:p w14:paraId="10FE37F9" w14:textId="634B0D78" w:rsidR="00857AB7" w:rsidRPr="00A533E6" w:rsidRDefault="00857AB7" w:rsidP="00BE672F">
      <w:pPr>
        <w:ind w:left="720"/>
        <w:rPr>
          <w:sz w:val="22"/>
          <w:szCs w:val="22"/>
        </w:rPr>
      </w:pPr>
      <w:r w:rsidRPr="00A533E6">
        <w:rPr>
          <w:sz w:val="22"/>
          <w:szCs w:val="22"/>
        </w:rPr>
        <w:t>Not all ECs within our blood vessel have</w:t>
      </w:r>
      <w:r w:rsidR="00726DB1" w:rsidRPr="00A533E6">
        <w:rPr>
          <w:sz w:val="22"/>
          <w:szCs w:val="22"/>
        </w:rPr>
        <w:t xml:space="preserve"> the same </w:t>
      </w:r>
      <w:del w:id="67" w:author="D.Walker" w:date="2017-11-28T16:48:00Z">
        <w:r w:rsidR="00726DB1" w:rsidRPr="00A533E6" w:rsidDel="00807C12">
          <w:rPr>
            <w:sz w:val="22"/>
            <w:szCs w:val="22"/>
          </w:rPr>
          <w:delText xml:space="preserve">physiology </w:delText>
        </w:r>
      </w:del>
      <w:ins w:id="68" w:author="D.Walker" w:date="2017-11-28T16:48:00Z">
        <w:r w:rsidR="00807C12" w:rsidRPr="00A533E6">
          <w:rPr>
            <w:sz w:val="22"/>
            <w:szCs w:val="22"/>
          </w:rPr>
          <w:t xml:space="preserve">physiological </w:t>
        </w:r>
      </w:ins>
      <w:r w:rsidR="00726DB1" w:rsidRPr="00A533E6">
        <w:rPr>
          <w:sz w:val="22"/>
          <w:szCs w:val="22"/>
        </w:rPr>
        <w:t>behaviours;</w:t>
      </w:r>
      <w:r w:rsidRPr="00A533E6">
        <w:rPr>
          <w:sz w:val="22"/>
          <w:szCs w:val="22"/>
        </w:rPr>
        <w:t xml:space="preserve"> </w:t>
      </w:r>
      <w:r w:rsidR="00726DB1" w:rsidRPr="00A533E6">
        <w:rPr>
          <w:sz w:val="22"/>
          <w:szCs w:val="22"/>
        </w:rPr>
        <w:t xml:space="preserve">this is due to the </w:t>
      </w:r>
      <w:r w:rsidR="00133275" w:rsidRPr="00A533E6">
        <w:rPr>
          <w:sz w:val="22"/>
          <w:szCs w:val="22"/>
        </w:rPr>
        <w:t xml:space="preserve">differing environmental factors within the vessels, discussed above. This leads to </w:t>
      </w:r>
      <w:r w:rsidRPr="00A533E6">
        <w:rPr>
          <w:sz w:val="22"/>
          <w:szCs w:val="22"/>
        </w:rPr>
        <w:t>parts of our blood vessels under go</w:t>
      </w:r>
      <w:r w:rsidR="00133275" w:rsidRPr="00A533E6">
        <w:rPr>
          <w:sz w:val="22"/>
          <w:szCs w:val="22"/>
        </w:rPr>
        <w:t>ing</w:t>
      </w:r>
      <w:r w:rsidRPr="00A533E6">
        <w:rPr>
          <w:sz w:val="22"/>
          <w:szCs w:val="22"/>
        </w:rPr>
        <w:t xml:space="preserve"> </w:t>
      </w:r>
      <w:r w:rsidR="00133275" w:rsidRPr="00A533E6">
        <w:rPr>
          <w:sz w:val="22"/>
          <w:szCs w:val="22"/>
        </w:rPr>
        <w:t>higher</w:t>
      </w:r>
      <w:r w:rsidRPr="00A533E6">
        <w:rPr>
          <w:sz w:val="22"/>
          <w:szCs w:val="22"/>
        </w:rPr>
        <w:t xml:space="preserve"> level</w:t>
      </w:r>
      <w:r w:rsidR="00133275" w:rsidRPr="00A533E6">
        <w:rPr>
          <w:sz w:val="22"/>
          <w:szCs w:val="22"/>
        </w:rPr>
        <w:t>s</w:t>
      </w:r>
      <w:r w:rsidRPr="00A533E6">
        <w:rPr>
          <w:sz w:val="22"/>
          <w:szCs w:val="22"/>
        </w:rPr>
        <w:t xml:space="preserve"> of </w:t>
      </w:r>
      <w:r w:rsidR="00AC7967" w:rsidRPr="00A533E6">
        <w:rPr>
          <w:sz w:val="22"/>
          <w:szCs w:val="22"/>
        </w:rPr>
        <w:t xml:space="preserve">injury </w:t>
      </w:r>
      <w:r w:rsidR="00133275" w:rsidRPr="00A533E6">
        <w:rPr>
          <w:sz w:val="22"/>
          <w:szCs w:val="22"/>
        </w:rPr>
        <w:t>than</w:t>
      </w:r>
      <w:r w:rsidR="00AC7967" w:rsidRPr="00A533E6">
        <w:rPr>
          <w:sz w:val="22"/>
          <w:szCs w:val="22"/>
        </w:rPr>
        <w:t xml:space="preserve"> others. In </w:t>
      </w:r>
      <w:r w:rsidR="00726DB1" w:rsidRPr="00A533E6">
        <w:rPr>
          <w:sz w:val="22"/>
          <w:szCs w:val="22"/>
        </w:rPr>
        <w:t>fact,</w:t>
      </w:r>
      <w:r w:rsidR="00AC7967" w:rsidRPr="00A533E6">
        <w:rPr>
          <w:sz w:val="22"/>
          <w:szCs w:val="22"/>
        </w:rPr>
        <w:t xml:space="preserve"> the main disease this project is aimed at further understanding, atherosclerosis, is rather </w:t>
      </w:r>
      <w:r w:rsidR="00315600" w:rsidRPr="00A533E6">
        <w:rPr>
          <w:sz w:val="22"/>
          <w:szCs w:val="22"/>
        </w:rPr>
        <w:t>specific</w:t>
      </w:r>
      <w:r w:rsidR="00AC7967" w:rsidRPr="00A533E6">
        <w:rPr>
          <w:sz w:val="22"/>
          <w:szCs w:val="22"/>
        </w:rPr>
        <w:t xml:space="preserve">, and can be most </w:t>
      </w:r>
      <w:r w:rsidR="00AC7967" w:rsidRPr="00A533E6">
        <w:rPr>
          <w:sz w:val="22"/>
          <w:szCs w:val="22"/>
        </w:rPr>
        <w:lastRenderedPageBreak/>
        <w:t xml:space="preserve">commonly </w:t>
      </w:r>
      <w:r w:rsidR="00315600" w:rsidRPr="00A533E6">
        <w:rPr>
          <w:sz w:val="22"/>
          <w:szCs w:val="22"/>
        </w:rPr>
        <w:t xml:space="preserve">be </w:t>
      </w:r>
      <w:r w:rsidR="00AC7967" w:rsidRPr="00A533E6">
        <w:rPr>
          <w:sz w:val="22"/>
          <w:szCs w:val="22"/>
        </w:rPr>
        <w:t xml:space="preserve">found at the bends or branches of arterial trees </w:t>
      </w:r>
      <w:r w:rsidR="002355DD" w:rsidRPr="008D367B">
        <w:rPr>
          <w:sz w:val="22"/>
          <w:szCs w:val="22"/>
          <w:highlight w:val="yellow"/>
        </w:rPr>
        <w:t>[1 – Chaudhury</w:t>
      </w:r>
      <w:r w:rsidR="002355DD" w:rsidRPr="00A533E6">
        <w:rPr>
          <w:sz w:val="22"/>
          <w:szCs w:val="22"/>
        </w:rPr>
        <w:t>]</w:t>
      </w:r>
      <w:r w:rsidR="00315600" w:rsidRPr="00A533E6">
        <w:rPr>
          <w:sz w:val="22"/>
          <w:szCs w:val="22"/>
        </w:rPr>
        <w:t xml:space="preserve">. </w:t>
      </w:r>
      <w:r w:rsidR="00B85B31" w:rsidRPr="00A533E6">
        <w:rPr>
          <w:sz w:val="22"/>
          <w:szCs w:val="22"/>
        </w:rPr>
        <w:t xml:space="preserve">These bends and </w:t>
      </w:r>
      <w:r w:rsidR="002F415C" w:rsidRPr="00A533E6">
        <w:rPr>
          <w:sz w:val="22"/>
          <w:szCs w:val="22"/>
        </w:rPr>
        <w:t>branches</w:t>
      </w:r>
      <w:r w:rsidR="00B85B31" w:rsidRPr="00A533E6">
        <w:rPr>
          <w:sz w:val="22"/>
          <w:szCs w:val="22"/>
        </w:rPr>
        <w:t xml:space="preserve"> are k</w:t>
      </w:r>
      <w:r w:rsidR="005E4E04" w:rsidRPr="00A533E6">
        <w:rPr>
          <w:sz w:val="22"/>
          <w:szCs w:val="22"/>
        </w:rPr>
        <w:t xml:space="preserve">nown as atherosusceptible sites, </w:t>
      </w:r>
      <w:r w:rsidR="00377047" w:rsidRPr="00A533E6">
        <w:rPr>
          <w:sz w:val="22"/>
          <w:szCs w:val="22"/>
        </w:rPr>
        <w:t xml:space="preserve">which have </w:t>
      </w:r>
      <w:r w:rsidR="002F415C" w:rsidRPr="00A533E6">
        <w:rPr>
          <w:sz w:val="22"/>
          <w:szCs w:val="22"/>
        </w:rPr>
        <w:t>enhanced</w:t>
      </w:r>
      <w:r w:rsidR="00377047" w:rsidRPr="00A533E6">
        <w:rPr>
          <w:sz w:val="22"/>
          <w:szCs w:val="22"/>
        </w:rPr>
        <w:t xml:space="preserve"> proinflamitory </w:t>
      </w:r>
      <w:r w:rsidR="002F415C" w:rsidRPr="00A533E6">
        <w:rPr>
          <w:sz w:val="22"/>
          <w:szCs w:val="22"/>
        </w:rPr>
        <w:t>activation</w:t>
      </w:r>
      <w:r w:rsidR="00E70F12">
        <w:rPr>
          <w:sz w:val="22"/>
          <w:szCs w:val="22"/>
        </w:rPr>
        <w:t>, increasing rate of proliferation</w:t>
      </w:r>
      <w:commentRangeStart w:id="69"/>
      <w:r w:rsidR="002355DD" w:rsidRPr="00A533E6">
        <w:rPr>
          <w:sz w:val="22"/>
          <w:szCs w:val="22"/>
        </w:rPr>
        <w:t xml:space="preserve"> </w:t>
      </w:r>
      <w:commentRangeEnd w:id="69"/>
      <w:r w:rsidR="00807C12" w:rsidRPr="00A533E6">
        <w:rPr>
          <w:rStyle w:val="CommentReference"/>
          <w:sz w:val="22"/>
          <w:szCs w:val="22"/>
        </w:rPr>
        <w:commentReference w:id="69"/>
      </w:r>
      <w:r w:rsidR="002355DD" w:rsidRPr="008D367B">
        <w:rPr>
          <w:sz w:val="22"/>
          <w:szCs w:val="22"/>
          <w:highlight w:val="yellow"/>
        </w:rPr>
        <w:t>[1 – Chaudhury].</w:t>
      </w:r>
      <w:r w:rsidR="002355DD" w:rsidRPr="00A533E6">
        <w:rPr>
          <w:sz w:val="22"/>
          <w:szCs w:val="22"/>
        </w:rPr>
        <w:t xml:space="preserve"> These</w:t>
      </w:r>
      <w:r w:rsidR="006E0121" w:rsidRPr="00A533E6">
        <w:rPr>
          <w:sz w:val="22"/>
          <w:szCs w:val="22"/>
        </w:rPr>
        <w:t xml:space="preserve"> atherosusceptible sites therefore have a higher rate of injury and cell turnover compared to EC at atherprotected sites </w:t>
      </w:r>
      <w:r w:rsidR="000C6956" w:rsidRPr="008D367B">
        <w:rPr>
          <w:sz w:val="22"/>
          <w:szCs w:val="22"/>
          <w:highlight w:val="yellow"/>
        </w:rPr>
        <w:t>[3</w:t>
      </w:r>
      <w:r w:rsidR="002355DD" w:rsidRPr="008D367B">
        <w:rPr>
          <w:sz w:val="22"/>
          <w:szCs w:val="22"/>
          <w:highlight w:val="yellow"/>
        </w:rPr>
        <w:t xml:space="preserve"> </w:t>
      </w:r>
      <w:r w:rsidR="000C6956" w:rsidRPr="008D367B">
        <w:rPr>
          <w:sz w:val="22"/>
          <w:szCs w:val="22"/>
          <w:highlight w:val="yellow"/>
        </w:rPr>
        <w:t>Gerrity, 4 Hansson, 5</w:t>
      </w:r>
      <w:r w:rsidR="002355DD" w:rsidRPr="008D367B">
        <w:rPr>
          <w:sz w:val="22"/>
          <w:szCs w:val="22"/>
          <w:highlight w:val="yellow"/>
        </w:rPr>
        <w:t xml:space="preserve"> Hu].</w:t>
      </w:r>
      <w:r w:rsidR="002355DD" w:rsidRPr="00A533E6">
        <w:rPr>
          <w:sz w:val="22"/>
          <w:szCs w:val="22"/>
        </w:rPr>
        <w:t xml:space="preserve"> </w:t>
      </w:r>
      <w:r w:rsidR="00EC5328" w:rsidRPr="00A533E6">
        <w:rPr>
          <w:sz w:val="22"/>
          <w:szCs w:val="22"/>
        </w:rPr>
        <w:t xml:space="preserve">Analysis by </w:t>
      </w:r>
      <w:r w:rsidR="006E0121" w:rsidRPr="00A533E6">
        <w:rPr>
          <w:sz w:val="22"/>
          <w:szCs w:val="22"/>
        </w:rPr>
        <w:t>Chaudhury</w:t>
      </w:r>
      <w:r w:rsidR="00EC5328" w:rsidRPr="00A533E6">
        <w:rPr>
          <w:sz w:val="22"/>
          <w:szCs w:val="22"/>
        </w:rPr>
        <w:t xml:space="preserve"> et al showed that</w:t>
      </w:r>
      <w:r w:rsidR="005F5D9B" w:rsidRPr="00A533E6">
        <w:rPr>
          <w:sz w:val="22"/>
          <w:szCs w:val="22"/>
        </w:rPr>
        <w:t xml:space="preserve"> the</w:t>
      </w:r>
      <w:r w:rsidR="00EC5328" w:rsidRPr="00A533E6">
        <w:rPr>
          <w:sz w:val="22"/>
          <w:szCs w:val="22"/>
        </w:rPr>
        <w:t xml:space="preserve"> EC</w:t>
      </w:r>
      <w:r w:rsidR="005F5D9B" w:rsidRPr="00A533E6">
        <w:rPr>
          <w:sz w:val="22"/>
          <w:szCs w:val="22"/>
        </w:rPr>
        <w:t>s</w:t>
      </w:r>
      <w:r w:rsidR="00EC5328" w:rsidRPr="00A533E6">
        <w:rPr>
          <w:sz w:val="22"/>
          <w:szCs w:val="22"/>
        </w:rPr>
        <w:t xml:space="preserve"> at Atheroprone sites </w:t>
      </w:r>
      <w:r w:rsidR="005F5D9B" w:rsidRPr="00A533E6">
        <w:rPr>
          <w:sz w:val="22"/>
          <w:szCs w:val="22"/>
        </w:rPr>
        <w:t xml:space="preserve">express proteins </w:t>
      </w:r>
      <w:r w:rsidR="00C37221" w:rsidRPr="00A533E6">
        <w:rPr>
          <w:sz w:val="22"/>
          <w:szCs w:val="22"/>
        </w:rPr>
        <w:t xml:space="preserve">that respond to lipopolysaccharides by </w:t>
      </w:r>
      <w:r w:rsidR="00933DAB" w:rsidRPr="00A533E6">
        <w:rPr>
          <w:sz w:val="22"/>
          <w:szCs w:val="22"/>
        </w:rPr>
        <w:t>priming for apoptosis and proliferation</w:t>
      </w:r>
      <w:r w:rsidR="002355DD" w:rsidRPr="00A533E6">
        <w:rPr>
          <w:sz w:val="22"/>
          <w:szCs w:val="22"/>
        </w:rPr>
        <w:t xml:space="preserve"> </w:t>
      </w:r>
      <w:r w:rsidR="002355DD" w:rsidRPr="00E70F12">
        <w:rPr>
          <w:sz w:val="22"/>
          <w:szCs w:val="22"/>
          <w:highlight w:val="yellow"/>
        </w:rPr>
        <w:t>[1 – Chaudhury].</w:t>
      </w:r>
      <w:r w:rsidR="002355DD" w:rsidRPr="00A533E6">
        <w:rPr>
          <w:sz w:val="22"/>
          <w:szCs w:val="22"/>
        </w:rPr>
        <w:t xml:space="preserve"> </w:t>
      </w:r>
      <w:r w:rsidR="00933DAB" w:rsidRPr="00A533E6">
        <w:rPr>
          <w:sz w:val="22"/>
          <w:szCs w:val="22"/>
        </w:rPr>
        <w:t>They also state that wherever JNK1 is active is where apoptosis and EC turnover occur in arteries.</w:t>
      </w:r>
    </w:p>
    <w:p w14:paraId="5E224270" w14:textId="78AA5446" w:rsidR="00933DAB" w:rsidRPr="00A533E6" w:rsidRDefault="00933DAB" w:rsidP="00BE672F">
      <w:pPr>
        <w:ind w:left="720"/>
        <w:rPr>
          <w:sz w:val="22"/>
          <w:szCs w:val="22"/>
        </w:rPr>
      </w:pPr>
      <w:r w:rsidRPr="00A533E6">
        <w:rPr>
          <w:sz w:val="22"/>
          <w:szCs w:val="22"/>
        </w:rPr>
        <w:t>I will therefore be looking at branches and bends within my model as they are the areas where there is the highest level of turbulence</w:t>
      </w:r>
      <w:r w:rsidR="005E4E04" w:rsidRPr="00A533E6">
        <w:rPr>
          <w:sz w:val="22"/>
          <w:szCs w:val="22"/>
        </w:rPr>
        <w:t xml:space="preserve"> and concentration of JNK</w:t>
      </w:r>
      <w:r w:rsidR="00133275" w:rsidRPr="00A533E6">
        <w:rPr>
          <w:sz w:val="22"/>
          <w:szCs w:val="22"/>
        </w:rPr>
        <w:t>;</w:t>
      </w:r>
      <w:r w:rsidRPr="00A533E6">
        <w:rPr>
          <w:sz w:val="22"/>
          <w:szCs w:val="22"/>
        </w:rPr>
        <w:t xml:space="preserve"> leading to the greatest injury</w:t>
      </w:r>
      <w:r w:rsidR="00133275" w:rsidRPr="00A533E6">
        <w:rPr>
          <w:sz w:val="22"/>
          <w:szCs w:val="22"/>
        </w:rPr>
        <w:t xml:space="preserve"> of the endothelium wall</w:t>
      </w:r>
      <w:r w:rsidRPr="00A533E6">
        <w:rPr>
          <w:sz w:val="22"/>
          <w:szCs w:val="22"/>
        </w:rPr>
        <w:t>.</w:t>
      </w:r>
      <w:r w:rsidR="00133275" w:rsidRPr="00A533E6">
        <w:rPr>
          <w:sz w:val="22"/>
          <w:szCs w:val="22"/>
        </w:rPr>
        <w:t xml:space="preserve"> Which, in turn has the greatest concentration of</w:t>
      </w:r>
      <w:r w:rsidRPr="00A533E6">
        <w:rPr>
          <w:sz w:val="22"/>
          <w:szCs w:val="22"/>
        </w:rPr>
        <w:t xml:space="preserve"> EC apoptosis and proliferation.</w:t>
      </w:r>
    </w:p>
    <w:p w14:paraId="5344D63B" w14:textId="77777777" w:rsidR="00B223C5" w:rsidRPr="00A533E6" w:rsidRDefault="00B223C5">
      <w:pPr>
        <w:rPr>
          <w:ins w:id="70" w:author="Harry Cooper" w:date="2017-11-29T15:51:00Z"/>
          <w:sz w:val="22"/>
          <w:szCs w:val="22"/>
        </w:rPr>
      </w:pPr>
    </w:p>
    <w:p w14:paraId="30E402FA" w14:textId="3BD2A3AC" w:rsidR="007147F2" w:rsidRPr="00A533E6" w:rsidRDefault="00DD2494" w:rsidP="00BE602D">
      <w:pPr>
        <w:rPr>
          <w:ins w:id="71" w:author="Harry Cooper" w:date="2017-11-29T15:53:00Z"/>
          <w:lang w:eastAsia="en-US"/>
        </w:rPr>
      </w:pPr>
      <w:r>
        <w:t xml:space="preserve">2.5 </w:t>
      </w:r>
      <w:ins w:id="72" w:author="Harry Cooper" w:date="2017-11-29T15:51:00Z">
        <w:r w:rsidR="007147F2" w:rsidRPr="00A533E6">
          <w:t>Methods of Modelling</w:t>
        </w:r>
      </w:ins>
    </w:p>
    <w:p w14:paraId="2489F3CC" w14:textId="77777777" w:rsidR="000D0F3D" w:rsidRPr="00A533E6" w:rsidRDefault="000D0F3D">
      <w:pPr>
        <w:rPr>
          <w:ins w:id="73" w:author="Harry Cooper" w:date="2017-11-29T15:51:00Z"/>
        </w:rPr>
      </w:pPr>
    </w:p>
    <w:p w14:paraId="20D7FB22" w14:textId="253834F0" w:rsidR="00232009" w:rsidRPr="00A533E6" w:rsidRDefault="007147F2">
      <w:pPr>
        <w:pStyle w:val="ListParagraph"/>
        <w:rPr>
          <w:ins w:id="74" w:author="Harry Cooper" w:date="2017-11-30T09:35:00Z"/>
          <w:rFonts w:ascii="Times New Roman" w:hAnsi="Times New Roman" w:cs="Times New Roman"/>
          <w:sz w:val="22"/>
        </w:rPr>
        <w:pPrChange w:id="75" w:author="Harry Cooper" w:date="2017-11-29T15:51:00Z">
          <w:pPr/>
        </w:pPrChange>
      </w:pPr>
      <w:ins w:id="76" w:author="Harry Cooper" w:date="2017-11-29T15:51:00Z">
        <w:r w:rsidRPr="00A533E6">
          <w:rPr>
            <w:rFonts w:ascii="Times New Roman" w:hAnsi="Times New Roman" w:cs="Times New Roman"/>
            <w:sz w:val="22"/>
          </w:rPr>
          <w:t xml:space="preserve">There are two clear options for modelling the interactions between ECs </w:t>
        </w:r>
      </w:ins>
      <w:ins w:id="77" w:author="Harry Cooper" w:date="2017-11-29T15:52:00Z">
        <w:r w:rsidRPr="00A533E6">
          <w:rPr>
            <w:rFonts w:ascii="Times New Roman" w:hAnsi="Times New Roman" w:cs="Times New Roman"/>
            <w:sz w:val="22"/>
          </w:rPr>
          <w:t>and senescent cells. C</w:t>
        </w:r>
        <w:r w:rsidR="00743677" w:rsidRPr="00A533E6">
          <w:rPr>
            <w:rFonts w:ascii="Times New Roman" w:hAnsi="Times New Roman" w:cs="Times New Roman"/>
            <w:sz w:val="22"/>
          </w:rPr>
          <w:t>ellular automata</w:t>
        </w:r>
      </w:ins>
      <w:ins w:id="78" w:author="Harry Cooper" w:date="2017-11-30T09:46:00Z">
        <w:r w:rsidR="003D7006" w:rsidRPr="00A533E6">
          <w:rPr>
            <w:rFonts w:ascii="Times New Roman" w:hAnsi="Times New Roman" w:cs="Times New Roman"/>
            <w:sz w:val="22"/>
          </w:rPr>
          <w:t xml:space="preserve"> (CA)</w:t>
        </w:r>
      </w:ins>
      <w:ins w:id="79" w:author="Harry Cooper" w:date="2017-11-29T15:52:00Z">
        <w:r w:rsidR="003F3729" w:rsidRPr="00A533E6">
          <w:rPr>
            <w:rFonts w:ascii="Times New Roman" w:hAnsi="Times New Roman" w:cs="Times New Roman"/>
            <w:sz w:val="22"/>
          </w:rPr>
          <w:t xml:space="preserve"> is an </w:t>
        </w:r>
      </w:ins>
      <w:ins w:id="80" w:author="Harry Cooper" w:date="2017-11-30T09:43:00Z">
        <w:r w:rsidR="003F3729" w:rsidRPr="00A533E6">
          <w:rPr>
            <w:rFonts w:ascii="Times New Roman" w:hAnsi="Times New Roman" w:cs="Times New Roman"/>
            <w:sz w:val="22"/>
          </w:rPr>
          <w:t>orthogonal</w:t>
        </w:r>
      </w:ins>
      <w:ins w:id="81" w:author="Harry Cooper" w:date="2017-11-29T15:52:00Z">
        <w:r w:rsidR="003F3729" w:rsidRPr="00A533E6">
          <w:rPr>
            <w:rFonts w:ascii="Times New Roman" w:hAnsi="Times New Roman" w:cs="Times New Roman"/>
            <w:sz w:val="22"/>
          </w:rPr>
          <w:t xml:space="preserve"> </w:t>
        </w:r>
      </w:ins>
      <w:ins w:id="82" w:author="Harry Cooper" w:date="2017-11-30T09:43:00Z">
        <w:r w:rsidR="003F3729" w:rsidRPr="00A533E6">
          <w:rPr>
            <w:rFonts w:ascii="Times New Roman" w:hAnsi="Times New Roman" w:cs="Times New Roman"/>
            <w:sz w:val="22"/>
          </w:rPr>
          <w:t>grid of similar cells that interact with their neighbouring cells</w:t>
        </w:r>
      </w:ins>
      <w:ins w:id="83" w:author="Harry Cooper" w:date="2017-11-29T15:52:00Z">
        <w:r w:rsidRPr="00A533E6">
          <w:rPr>
            <w:rFonts w:ascii="Times New Roman" w:hAnsi="Times New Roman" w:cs="Times New Roman"/>
            <w:sz w:val="22"/>
          </w:rPr>
          <w:t xml:space="preserve">. </w:t>
        </w:r>
      </w:ins>
      <w:ins w:id="84" w:author="Harry Cooper" w:date="2017-11-30T09:35:00Z">
        <w:r w:rsidR="00E9506A" w:rsidRPr="00A533E6">
          <w:rPr>
            <w:rFonts w:ascii="Times New Roman" w:hAnsi="Times New Roman" w:cs="Times New Roman"/>
            <w:sz w:val="22"/>
          </w:rPr>
          <w:t xml:space="preserve">Its advantages are that runtime is </w:t>
        </w:r>
      </w:ins>
      <w:ins w:id="85" w:author="Harry Cooper" w:date="2017-11-30T09:40:00Z">
        <w:r w:rsidR="00E9506A" w:rsidRPr="00A533E6">
          <w:rPr>
            <w:rFonts w:ascii="Times New Roman" w:hAnsi="Times New Roman" w:cs="Times New Roman"/>
            <w:sz w:val="22"/>
          </w:rPr>
          <w:t>extremely</w:t>
        </w:r>
      </w:ins>
      <w:ins w:id="86" w:author="Harry Cooper" w:date="2017-11-30T09:35:00Z">
        <w:r w:rsidR="00E9506A" w:rsidRPr="00A533E6">
          <w:rPr>
            <w:rFonts w:ascii="Times New Roman" w:hAnsi="Times New Roman" w:cs="Times New Roman"/>
            <w:sz w:val="22"/>
          </w:rPr>
          <w:t xml:space="preserve"> </w:t>
        </w:r>
      </w:ins>
      <w:ins w:id="87" w:author="Harry Cooper" w:date="2017-11-30T09:40:00Z">
        <w:r w:rsidR="00E9506A" w:rsidRPr="00A533E6">
          <w:rPr>
            <w:rFonts w:ascii="Times New Roman" w:hAnsi="Times New Roman" w:cs="Times New Roman"/>
            <w:sz w:val="22"/>
          </w:rPr>
          <w:t>quick</w:t>
        </w:r>
        <w:r w:rsidR="003521BA" w:rsidRPr="00A533E6">
          <w:rPr>
            <w:rFonts w:ascii="Times New Roman" w:hAnsi="Times New Roman" w:cs="Times New Roman"/>
            <w:sz w:val="22"/>
          </w:rPr>
          <w:t xml:space="preserve"> and it can produce </w:t>
        </w:r>
      </w:ins>
      <w:ins w:id="88" w:author="Harry Cooper" w:date="2017-11-30T09:42:00Z">
        <w:r w:rsidR="003F3729" w:rsidRPr="00A533E6">
          <w:rPr>
            <w:rFonts w:ascii="Times New Roman" w:hAnsi="Times New Roman" w:cs="Times New Roman"/>
            <w:sz w:val="22"/>
          </w:rPr>
          <w:t xml:space="preserve">complex macro-scale </w:t>
        </w:r>
      </w:ins>
      <w:ins w:id="89" w:author="Harry Cooper" w:date="2017-11-30T09:40:00Z">
        <w:r w:rsidR="003521BA" w:rsidRPr="00A533E6">
          <w:rPr>
            <w:rFonts w:ascii="Times New Roman" w:hAnsi="Times New Roman" w:cs="Times New Roman"/>
            <w:sz w:val="22"/>
          </w:rPr>
          <w:t xml:space="preserve">emergent behaviour </w:t>
        </w:r>
        <w:r w:rsidR="003F3729" w:rsidRPr="00A533E6">
          <w:rPr>
            <w:rFonts w:ascii="Times New Roman" w:hAnsi="Times New Roman" w:cs="Times New Roman"/>
            <w:sz w:val="22"/>
          </w:rPr>
          <w:t>of the interacting cells</w:t>
        </w:r>
      </w:ins>
      <w:ins w:id="90" w:author="Harry Cooper" w:date="2017-11-30T09:42:00Z">
        <w:r w:rsidR="003F3729" w:rsidRPr="00A533E6">
          <w:rPr>
            <w:rFonts w:ascii="Times New Roman" w:hAnsi="Times New Roman" w:cs="Times New Roman"/>
            <w:sz w:val="22"/>
          </w:rPr>
          <w:t xml:space="preserve"> </w:t>
        </w:r>
        <w:r w:rsidR="003F3729" w:rsidRPr="003E2605">
          <w:rPr>
            <w:rFonts w:ascii="Times New Roman" w:hAnsi="Times New Roman" w:cs="Times New Roman"/>
            <w:sz w:val="22"/>
            <w:highlight w:val="yellow"/>
          </w:rPr>
          <w:t>[</w:t>
        </w:r>
      </w:ins>
      <w:ins w:id="91" w:author="Harry Cooper" w:date="2017-11-30T10:04:00Z">
        <w:r w:rsidR="007C03ED" w:rsidRPr="003E2605">
          <w:rPr>
            <w:rFonts w:ascii="Times New Roman" w:hAnsi="Times New Roman" w:cs="Times New Roman"/>
            <w:sz w:val="22"/>
            <w:highlight w:val="yellow"/>
          </w:rPr>
          <w:fldChar w:fldCharType="begin"/>
        </w:r>
        <w:r w:rsidR="007C03ED" w:rsidRPr="003E2605">
          <w:rPr>
            <w:rFonts w:ascii="Times New Roman" w:hAnsi="Times New Roman" w:cs="Times New Roman"/>
            <w:sz w:val="22"/>
            <w:highlight w:val="yellow"/>
          </w:rPr>
          <w:instrText xml:space="preserve"> HYPERLINK "https://link.springer.com/book/10.1007/3-540-47849-3" </w:instrText>
        </w:r>
        <w:r w:rsidR="007C03ED" w:rsidRPr="003E2605">
          <w:rPr>
            <w:rFonts w:ascii="Times New Roman" w:hAnsi="Times New Roman" w:cs="Times New Roman"/>
            <w:sz w:val="22"/>
            <w:highlight w:val="yellow"/>
          </w:rPr>
          <w:fldChar w:fldCharType="separate"/>
        </w:r>
        <w:r w:rsidR="007C03ED" w:rsidRPr="003E2605">
          <w:rPr>
            <w:rStyle w:val="Hyperlink"/>
            <w:rFonts w:ascii="Times New Roman" w:hAnsi="Times New Roman" w:cs="Times New Roman"/>
            <w:sz w:val="22"/>
            <w:highlight w:val="yellow"/>
          </w:rPr>
          <w:t>eBook</w:t>
        </w:r>
        <w:r w:rsidR="007C03ED" w:rsidRPr="003E2605">
          <w:rPr>
            <w:rFonts w:ascii="Times New Roman" w:hAnsi="Times New Roman" w:cs="Times New Roman"/>
            <w:sz w:val="22"/>
            <w:highlight w:val="yellow"/>
          </w:rPr>
          <w:fldChar w:fldCharType="end"/>
        </w:r>
      </w:ins>
      <w:ins w:id="92" w:author="Harry Cooper" w:date="2017-11-30T09:42:00Z">
        <w:r w:rsidR="003F3729" w:rsidRPr="003E2605">
          <w:rPr>
            <w:rFonts w:ascii="Times New Roman" w:hAnsi="Times New Roman" w:cs="Times New Roman"/>
            <w:sz w:val="22"/>
            <w:highlight w:val="yellow"/>
          </w:rPr>
          <w:t>]</w:t>
        </w:r>
      </w:ins>
      <w:ins w:id="93" w:author="Harry Cooper" w:date="2017-11-30T09:40:00Z">
        <w:r w:rsidR="003F3729" w:rsidRPr="003E2605">
          <w:rPr>
            <w:rFonts w:ascii="Times New Roman" w:hAnsi="Times New Roman" w:cs="Times New Roman"/>
            <w:sz w:val="22"/>
            <w:highlight w:val="yellow"/>
          </w:rPr>
          <w:t>.</w:t>
        </w:r>
      </w:ins>
      <w:ins w:id="94" w:author="Harry Cooper" w:date="2017-11-30T09:42:00Z">
        <w:r w:rsidR="003F3729" w:rsidRPr="00A533E6">
          <w:rPr>
            <w:rFonts w:ascii="Times New Roman" w:hAnsi="Times New Roman" w:cs="Times New Roman"/>
            <w:sz w:val="22"/>
          </w:rPr>
          <w:t xml:space="preserve"> However, the disadvantages are that </w:t>
        </w:r>
      </w:ins>
      <w:ins w:id="95" w:author="Harry Cooper" w:date="2017-11-30T09:44:00Z">
        <w:r w:rsidR="003F3729" w:rsidRPr="00A533E6">
          <w:rPr>
            <w:rFonts w:ascii="Times New Roman" w:hAnsi="Times New Roman" w:cs="Times New Roman"/>
            <w:sz w:val="22"/>
          </w:rPr>
          <w:t>due to the orthogonal grid, cells are fixed in place, unable to move; this is very much a simplification of the project as ECs move around on the endothelium to fill gaps and is an important factor for wound healing.</w:t>
        </w:r>
      </w:ins>
      <w:ins w:id="96" w:author="Harry Cooper" w:date="2017-11-30T09:46:00Z">
        <w:r w:rsidR="003D7006" w:rsidRPr="00A533E6">
          <w:rPr>
            <w:rFonts w:ascii="Times New Roman" w:hAnsi="Times New Roman" w:cs="Times New Roman"/>
            <w:sz w:val="22"/>
          </w:rPr>
          <w:t xml:space="preserve"> Another disadvantage </w:t>
        </w:r>
      </w:ins>
      <w:ins w:id="97" w:author="Harry Cooper" w:date="2017-11-30T09:47:00Z">
        <w:r w:rsidR="003D7006" w:rsidRPr="00A533E6">
          <w:rPr>
            <w:rFonts w:ascii="Times New Roman" w:hAnsi="Times New Roman" w:cs="Times New Roman"/>
            <w:sz w:val="22"/>
          </w:rPr>
          <w:t>of</w:t>
        </w:r>
      </w:ins>
      <w:ins w:id="98" w:author="Harry Cooper" w:date="2017-11-30T09:46:00Z">
        <w:r w:rsidR="003D7006" w:rsidRPr="00A533E6">
          <w:rPr>
            <w:rFonts w:ascii="Times New Roman" w:hAnsi="Times New Roman" w:cs="Times New Roman"/>
            <w:sz w:val="22"/>
          </w:rPr>
          <w:t xml:space="preserve"> CA </w:t>
        </w:r>
      </w:ins>
      <w:ins w:id="99" w:author="Harry Cooper" w:date="2017-11-30T09:47:00Z">
        <w:r w:rsidR="003D7006" w:rsidRPr="00A533E6">
          <w:rPr>
            <w:rFonts w:ascii="Times New Roman" w:hAnsi="Times New Roman" w:cs="Times New Roman"/>
            <w:sz w:val="22"/>
          </w:rPr>
          <w:t xml:space="preserve">is that it can only model local interaction between neighbouring cells, therefore </w:t>
        </w:r>
      </w:ins>
      <w:ins w:id="100" w:author="Harry Cooper" w:date="2017-11-30T10:04:00Z">
        <w:r w:rsidR="007C03ED" w:rsidRPr="00A533E6">
          <w:rPr>
            <w:rFonts w:ascii="Times New Roman" w:hAnsi="Times New Roman" w:cs="Times New Roman"/>
            <w:sz w:val="22"/>
          </w:rPr>
          <w:t>any change</w:t>
        </w:r>
      </w:ins>
      <w:ins w:id="101" w:author="Harry Cooper" w:date="2017-11-30T09:47:00Z">
        <w:r w:rsidR="003D7006" w:rsidRPr="00A533E6">
          <w:rPr>
            <w:rFonts w:ascii="Times New Roman" w:hAnsi="Times New Roman" w:cs="Times New Roman"/>
            <w:sz w:val="22"/>
          </w:rPr>
          <w:t xml:space="preserve"> further away from the cell won’t be </w:t>
        </w:r>
      </w:ins>
      <w:ins w:id="102" w:author="Harry Cooper" w:date="2017-11-30T09:48:00Z">
        <w:r w:rsidR="003D7006" w:rsidRPr="00A533E6">
          <w:rPr>
            <w:rFonts w:ascii="Times New Roman" w:hAnsi="Times New Roman" w:cs="Times New Roman"/>
            <w:sz w:val="22"/>
          </w:rPr>
          <w:t>noticed</w:t>
        </w:r>
      </w:ins>
      <w:ins w:id="103" w:author="Harry Cooper" w:date="2017-11-30T09:47:00Z">
        <w:r w:rsidR="003D7006" w:rsidRPr="00A533E6">
          <w:rPr>
            <w:rFonts w:ascii="Times New Roman" w:hAnsi="Times New Roman" w:cs="Times New Roman"/>
            <w:sz w:val="22"/>
          </w:rPr>
          <w:t xml:space="preserve"> until it cascades down</w:t>
        </w:r>
      </w:ins>
      <w:ins w:id="104" w:author="Harry Cooper" w:date="2017-11-30T09:48:00Z">
        <w:r w:rsidR="003D7006" w:rsidRPr="00A533E6">
          <w:rPr>
            <w:rFonts w:ascii="Times New Roman" w:hAnsi="Times New Roman" w:cs="Times New Roman"/>
            <w:sz w:val="22"/>
          </w:rPr>
          <w:t xml:space="preserve"> the subsequent neighbouring cells</w:t>
        </w:r>
      </w:ins>
      <w:ins w:id="105" w:author="Harry Cooper" w:date="2017-11-30T09:47:00Z">
        <w:r w:rsidR="003D7006" w:rsidRPr="00A533E6">
          <w:rPr>
            <w:rFonts w:ascii="Times New Roman" w:hAnsi="Times New Roman" w:cs="Times New Roman"/>
            <w:sz w:val="22"/>
          </w:rPr>
          <w:t xml:space="preserve"> over several iterations</w:t>
        </w:r>
      </w:ins>
    </w:p>
    <w:p w14:paraId="2AE6A5E7" w14:textId="1FEB00F9" w:rsidR="007147F2" w:rsidRPr="00A533E6" w:rsidRDefault="007147F2">
      <w:pPr>
        <w:pStyle w:val="ListParagraph"/>
        <w:rPr>
          <w:ins w:id="106" w:author="Harry Cooper" w:date="2017-11-30T10:04:00Z"/>
          <w:rFonts w:ascii="Times New Roman" w:hAnsi="Times New Roman" w:cs="Times New Roman"/>
          <w:sz w:val="22"/>
        </w:rPr>
        <w:pPrChange w:id="107" w:author="Harry Cooper" w:date="2017-11-29T15:51:00Z">
          <w:pPr/>
        </w:pPrChange>
      </w:pPr>
      <w:ins w:id="108" w:author="Harry Cooper" w:date="2017-11-29T15:52:00Z">
        <w:r w:rsidRPr="00A533E6">
          <w:rPr>
            <w:rFonts w:ascii="Times New Roman" w:hAnsi="Times New Roman" w:cs="Times New Roman"/>
            <w:sz w:val="22"/>
          </w:rPr>
          <w:t xml:space="preserve">Whereas an Agent Based Model is </w:t>
        </w:r>
      </w:ins>
      <w:r w:rsidR="008C2A41" w:rsidRPr="00A533E6">
        <w:rPr>
          <w:rFonts w:ascii="Times New Roman" w:hAnsi="Times New Roman" w:cs="Times New Roman"/>
          <w:sz w:val="22"/>
        </w:rPr>
        <w:t xml:space="preserve">a </w:t>
      </w:r>
      <w:r w:rsidR="007E5323" w:rsidRPr="00A533E6">
        <w:rPr>
          <w:rFonts w:ascii="Times New Roman" w:hAnsi="Times New Roman" w:cs="Times New Roman"/>
          <w:sz w:val="22"/>
        </w:rPr>
        <w:t xml:space="preserve">dynamic </w:t>
      </w:r>
      <w:r w:rsidR="008F74DA" w:rsidRPr="00A533E6">
        <w:rPr>
          <w:rFonts w:ascii="Times New Roman" w:hAnsi="Times New Roman" w:cs="Times New Roman"/>
          <w:sz w:val="22"/>
        </w:rPr>
        <w:t>system of interacting agents</w:t>
      </w:r>
      <w:ins w:id="109" w:author="Harry Cooper" w:date="2017-11-29T15:52:00Z">
        <w:r w:rsidRPr="00A533E6">
          <w:rPr>
            <w:rFonts w:ascii="Times New Roman" w:hAnsi="Times New Roman" w:cs="Times New Roman"/>
            <w:sz w:val="22"/>
          </w:rPr>
          <w:t>.</w:t>
        </w:r>
      </w:ins>
      <w:r w:rsidR="006462C6" w:rsidRPr="00A533E6">
        <w:rPr>
          <w:rFonts w:ascii="Times New Roman" w:hAnsi="Times New Roman" w:cs="Times New Roman"/>
          <w:sz w:val="22"/>
        </w:rPr>
        <w:t xml:space="preserve"> This dynamic property is crucial in producing realistic emergent behaviours as it more closely resembles what occurs in nature.</w:t>
      </w:r>
      <w:r w:rsidR="00C35E88" w:rsidRPr="00A533E6">
        <w:rPr>
          <w:rFonts w:ascii="Times New Roman" w:hAnsi="Times New Roman" w:cs="Times New Roman"/>
          <w:sz w:val="22"/>
        </w:rPr>
        <w:t xml:space="preserve"> The downside is, that due to the free movement of the cells, advanced calculations must be implemented to resolve overlapping and collisions in more accurate systems, introducing scalability issues. However, there are several methods out there for reducing the time taken; Endotheliome</w:t>
      </w:r>
      <w:r w:rsidR="00921B63" w:rsidRPr="00A533E6">
        <w:rPr>
          <w:rFonts w:ascii="Times New Roman" w:hAnsi="Times New Roman" w:cs="Times New Roman"/>
          <w:sz w:val="22"/>
        </w:rPr>
        <w:t>,</w:t>
      </w:r>
      <w:r w:rsidR="008F75FD" w:rsidRPr="00A533E6">
        <w:rPr>
          <w:rFonts w:ascii="Times New Roman" w:hAnsi="Times New Roman" w:cs="Times New Roman"/>
          <w:sz w:val="22"/>
        </w:rPr>
        <w:t xml:space="preserve"> an ABM created by Dr. Dawn Walker</w:t>
      </w:r>
      <w:r w:rsidR="00C35E88" w:rsidRPr="00A533E6">
        <w:rPr>
          <w:rFonts w:ascii="Times New Roman" w:hAnsi="Times New Roman" w:cs="Times New Roman"/>
          <w:sz w:val="22"/>
        </w:rPr>
        <w:t xml:space="preserve"> </w:t>
      </w:r>
      <w:r w:rsidR="00C35E88" w:rsidRPr="003E2605">
        <w:rPr>
          <w:rFonts w:ascii="Times New Roman" w:hAnsi="Times New Roman" w:cs="Times New Roman"/>
          <w:sz w:val="22"/>
          <w:highlight w:val="yellow"/>
        </w:rPr>
        <w:t>[</w:t>
      </w:r>
      <w:r w:rsidR="008F75FD" w:rsidRPr="003E2605">
        <w:rPr>
          <w:rFonts w:ascii="Times New Roman" w:hAnsi="Times New Roman" w:cs="Times New Roman"/>
          <w:color w:val="FF0000"/>
          <w:sz w:val="22"/>
          <w:highlight w:val="yellow"/>
        </w:rPr>
        <w:fldChar w:fldCharType="begin"/>
      </w:r>
      <w:r w:rsidR="008F75FD" w:rsidRPr="003E2605">
        <w:rPr>
          <w:rFonts w:ascii="Times New Roman" w:hAnsi="Times New Roman" w:cs="Times New Roman"/>
          <w:color w:val="FF0000"/>
          <w:sz w:val="22"/>
          <w:highlight w:val="yellow"/>
        </w:rPr>
        <w:instrText xml:space="preserve"> HYPERLINK "https://find.shef.ac.uk/primo_library/libweb/action/display.do?tabs=viewOnlineTab&amp;ct=display&amp;fn=search&amp;doc=44SFD_WRRO_DS422&amp;indx=1&amp;recIds=44SFD_WRRO_DS422&amp;recIdxs=0&amp;elementId=0&amp;renderMode=poppedOut&amp;displayMode=full&amp;frbrVersion=&amp;frbg=&amp;&amp;dscnt=0&amp;scp." </w:instrText>
      </w:r>
      <w:r w:rsidR="008F75FD" w:rsidRPr="003E2605">
        <w:rPr>
          <w:rFonts w:ascii="Times New Roman" w:hAnsi="Times New Roman" w:cs="Times New Roman"/>
          <w:color w:val="FF0000"/>
          <w:sz w:val="22"/>
          <w:highlight w:val="yellow"/>
        </w:rPr>
      </w:r>
      <w:r w:rsidR="008F75FD" w:rsidRPr="003E2605">
        <w:rPr>
          <w:rFonts w:ascii="Times New Roman" w:hAnsi="Times New Roman" w:cs="Times New Roman"/>
          <w:color w:val="FF0000"/>
          <w:sz w:val="22"/>
          <w:highlight w:val="yellow"/>
        </w:rPr>
        <w:fldChar w:fldCharType="separate"/>
      </w:r>
      <w:r w:rsidR="008F75FD" w:rsidRPr="003E2605">
        <w:rPr>
          <w:rStyle w:val="Hyperlink"/>
          <w:rFonts w:ascii="Times New Roman" w:hAnsi="Times New Roman" w:cs="Times New Roman"/>
          <w:sz w:val="22"/>
          <w:highlight w:val="yellow"/>
        </w:rPr>
        <w:t>source</w:t>
      </w:r>
      <w:r w:rsidR="008F75FD" w:rsidRPr="003E2605">
        <w:rPr>
          <w:rFonts w:ascii="Times New Roman" w:hAnsi="Times New Roman" w:cs="Times New Roman"/>
          <w:color w:val="FF0000"/>
          <w:sz w:val="22"/>
          <w:highlight w:val="yellow"/>
        </w:rPr>
        <w:fldChar w:fldCharType="end"/>
      </w:r>
      <w:r w:rsidR="00C35E88" w:rsidRPr="003E2605">
        <w:rPr>
          <w:rFonts w:ascii="Times New Roman" w:hAnsi="Times New Roman" w:cs="Times New Roman"/>
          <w:sz w:val="22"/>
          <w:highlight w:val="yellow"/>
        </w:rPr>
        <w:t>]</w:t>
      </w:r>
      <w:r w:rsidR="00921B63" w:rsidRPr="003E2605">
        <w:rPr>
          <w:rFonts w:ascii="Times New Roman" w:hAnsi="Times New Roman" w:cs="Times New Roman"/>
          <w:sz w:val="22"/>
          <w:highlight w:val="yellow"/>
        </w:rPr>
        <w:t>,</w:t>
      </w:r>
      <w:r w:rsidR="00C35E88" w:rsidRPr="00A533E6">
        <w:rPr>
          <w:rFonts w:ascii="Times New Roman" w:hAnsi="Times New Roman" w:cs="Times New Roman"/>
          <w:color w:val="FF0000"/>
          <w:sz w:val="22"/>
        </w:rPr>
        <w:t xml:space="preserve"> </w:t>
      </w:r>
      <w:r w:rsidR="00C35E88" w:rsidRPr="00A533E6">
        <w:rPr>
          <w:rFonts w:ascii="Times New Roman" w:hAnsi="Times New Roman" w:cs="Times New Roman"/>
          <w:sz w:val="22"/>
        </w:rPr>
        <w:t xml:space="preserve">embedded their overlap logic as C within their </w:t>
      </w:r>
      <w:r w:rsidR="00C1093C" w:rsidRPr="00A533E6">
        <w:rPr>
          <w:rFonts w:ascii="Times New Roman" w:hAnsi="Times New Roman" w:cs="Times New Roman"/>
          <w:sz w:val="22"/>
        </w:rPr>
        <w:t>MATLAB</w:t>
      </w:r>
      <w:r w:rsidR="00C35E88" w:rsidRPr="00A533E6">
        <w:rPr>
          <w:rFonts w:ascii="Times New Roman" w:hAnsi="Times New Roman" w:cs="Times New Roman"/>
          <w:sz w:val="22"/>
        </w:rPr>
        <w:t xml:space="preserve"> code</w:t>
      </w:r>
      <w:r w:rsidR="0086158A" w:rsidRPr="00A533E6">
        <w:rPr>
          <w:rFonts w:ascii="Times New Roman" w:hAnsi="Times New Roman" w:cs="Times New Roman"/>
          <w:sz w:val="22"/>
        </w:rPr>
        <w:t xml:space="preserve">. This is also possible within python </w:t>
      </w:r>
      <w:r w:rsidR="0086158A" w:rsidRPr="003E2605">
        <w:rPr>
          <w:rFonts w:ascii="Times New Roman" w:hAnsi="Times New Roman" w:cs="Times New Roman"/>
          <w:sz w:val="22"/>
          <w:highlight w:val="yellow"/>
        </w:rPr>
        <w:t>[</w:t>
      </w:r>
      <w:r w:rsidR="0086158A" w:rsidRPr="003E2605">
        <w:rPr>
          <w:rFonts w:ascii="Times New Roman" w:hAnsi="Times New Roman" w:cs="Times New Roman"/>
          <w:sz w:val="22"/>
          <w:highlight w:val="yellow"/>
        </w:rPr>
        <w:fldChar w:fldCharType="begin"/>
      </w:r>
      <w:r w:rsidR="0086158A" w:rsidRPr="003E2605">
        <w:rPr>
          <w:rFonts w:ascii="Times New Roman" w:hAnsi="Times New Roman" w:cs="Times New Roman"/>
          <w:sz w:val="22"/>
          <w:highlight w:val="yellow"/>
        </w:rPr>
        <w:instrText xml:space="preserve"> HYPERLINK "https://docs.python.org/3/extending/extending.html" </w:instrText>
      </w:r>
      <w:r w:rsidR="0086158A" w:rsidRPr="003E2605">
        <w:rPr>
          <w:rFonts w:ascii="Times New Roman" w:hAnsi="Times New Roman" w:cs="Times New Roman"/>
          <w:sz w:val="22"/>
          <w:highlight w:val="yellow"/>
        </w:rPr>
        <w:fldChar w:fldCharType="separate"/>
      </w:r>
      <w:r w:rsidR="0086158A" w:rsidRPr="003E2605">
        <w:rPr>
          <w:rStyle w:val="Hyperlink"/>
          <w:rFonts w:ascii="Times New Roman" w:hAnsi="Times New Roman" w:cs="Times New Roman"/>
          <w:sz w:val="22"/>
          <w:highlight w:val="yellow"/>
        </w:rPr>
        <w:t>documentation</w:t>
      </w:r>
      <w:r w:rsidR="0086158A" w:rsidRPr="003E2605">
        <w:rPr>
          <w:rFonts w:ascii="Times New Roman" w:hAnsi="Times New Roman" w:cs="Times New Roman"/>
          <w:sz w:val="22"/>
          <w:highlight w:val="yellow"/>
        </w:rPr>
        <w:fldChar w:fldCharType="end"/>
      </w:r>
      <w:r w:rsidR="0086158A" w:rsidRPr="003E2605">
        <w:rPr>
          <w:rFonts w:ascii="Times New Roman" w:hAnsi="Times New Roman" w:cs="Times New Roman"/>
          <w:sz w:val="22"/>
          <w:highlight w:val="yellow"/>
        </w:rPr>
        <w:t>].</w:t>
      </w:r>
      <w:r w:rsidR="00C35E88" w:rsidRPr="00A533E6">
        <w:rPr>
          <w:rFonts w:ascii="Times New Roman" w:hAnsi="Times New Roman" w:cs="Times New Roman"/>
          <w:sz w:val="22"/>
        </w:rPr>
        <w:t xml:space="preserve"> </w:t>
      </w:r>
      <w:ins w:id="110" w:author="Harry Cooper" w:date="2017-11-29T15:53:00Z">
        <w:r w:rsidR="000D0F3D" w:rsidRPr="00A533E6">
          <w:rPr>
            <w:rFonts w:ascii="Times New Roman" w:hAnsi="Times New Roman" w:cs="Times New Roman"/>
            <w:sz w:val="22"/>
          </w:rPr>
          <w:t xml:space="preserve">For these </w:t>
        </w:r>
      </w:ins>
      <w:ins w:id="111" w:author="Harry Cooper" w:date="2017-11-29T15:54:00Z">
        <w:r w:rsidR="00766C00" w:rsidRPr="00A533E6">
          <w:rPr>
            <w:rFonts w:ascii="Times New Roman" w:hAnsi="Times New Roman" w:cs="Times New Roman"/>
            <w:sz w:val="22"/>
          </w:rPr>
          <w:t>reasons,</w:t>
        </w:r>
      </w:ins>
      <w:ins w:id="112" w:author="Harry Cooper" w:date="2017-11-29T15:53:00Z">
        <w:r w:rsidR="000D0F3D" w:rsidRPr="00A533E6">
          <w:rPr>
            <w:rFonts w:ascii="Times New Roman" w:hAnsi="Times New Roman" w:cs="Times New Roman"/>
            <w:sz w:val="22"/>
          </w:rPr>
          <w:t xml:space="preserve"> I believe it’s best to complete this project using an Agent Based Model.</w:t>
        </w:r>
      </w:ins>
    </w:p>
    <w:p w14:paraId="12DB6F93" w14:textId="77777777" w:rsidR="00B223C5" w:rsidRPr="00A533E6" w:rsidRDefault="00B223C5"/>
    <w:p w14:paraId="71508CAC" w14:textId="1ADDC63E" w:rsidR="00CD4455" w:rsidRPr="00A533E6" w:rsidRDefault="00DD2494" w:rsidP="00CD4455">
      <w:pPr>
        <w:pStyle w:val="NormalWeb"/>
        <w:spacing w:before="0" w:beforeAutospacing="0" w:after="0" w:afterAutospacing="0"/>
        <w:rPr>
          <w:szCs w:val="22"/>
        </w:rPr>
      </w:pPr>
      <w:r>
        <w:rPr>
          <w:szCs w:val="22"/>
        </w:rPr>
        <w:t xml:space="preserve">2.6 </w:t>
      </w:r>
      <w:r w:rsidR="00CD4455" w:rsidRPr="00A533E6">
        <w:rPr>
          <w:szCs w:val="22"/>
        </w:rPr>
        <w:t>Review of Agent Based Software</w:t>
      </w:r>
    </w:p>
    <w:p w14:paraId="462ADD9B" w14:textId="77777777" w:rsidR="00B60F62" w:rsidRPr="00A533E6" w:rsidRDefault="00B60F62" w:rsidP="00CD4455">
      <w:pPr>
        <w:pStyle w:val="NormalWeb"/>
        <w:spacing w:before="0" w:beforeAutospacing="0" w:after="0" w:afterAutospacing="0"/>
        <w:rPr>
          <w:szCs w:val="22"/>
        </w:rPr>
      </w:pPr>
    </w:p>
    <w:p w14:paraId="07CE8423" w14:textId="1E29C9F6" w:rsidR="00C1774E" w:rsidRPr="00A533E6" w:rsidRDefault="00DD75A9" w:rsidP="009C7DFD">
      <w:pPr>
        <w:pStyle w:val="NormalWeb"/>
        <w:spacing w:before="0" w:beforeAutospacing="0" w:after="0" w:afterAutospacing="0"/>
        <w:ind w:left="720"/>
        <w:rPr>
          <w:sz w:val="22"/>
          <w:szCs w:val="22"/>
        </w:rPr>
      </w:pPr>
      <w:r w:rsidRPr="00A533E6">
        <w:rPr>
          <w:sz w:val="22"/>
          <w:szCs w:val="22"/>
        </w:rPr>
        <w:t xml:space="preserve">So far, </w:t>
      </w:r>
      <w:r w:rsidR="00046277" w:rsidRPr="00A533E6">
        <w:rPr>
          <w:sz w:val="22"/>
          <w:szCs w:val="22"/>
        </w:rPr>
        <w:t>I’ve tested two</w:t>
      </w:r>
      <w:r w:rsidRPr="00A533E6">
        <w:rPr>
          <w:sz w:val="22"/>
          <w:szCs w:val="22"/>
        </w:rPr>
        <w:t xml:space="preserve"> computer programs that use agent based modelling to allow </w:t>
      </w:r>
      <w:r w:rsidR="00046277" w:rsidRPr="00A533E6">
        <w:rPr>
          <w:sz w:val="22"/>
          <w:szCs w:val="22"/>
        </w:rPr>
        <w:t>for the type of emergent</w:t>
      </w:r>
      <w:r w:rsidRPr="00A533E6">
        <w:rPr>
          <w:sz w:val="22"/>
          <w:szCs w:val="22"/>
        </w:rPr>
        <w:t xml:space="preserve"> biological behavi</w:t>
      </w:r>
      <w:r w:rsidR="0019153F" w:rsidRPr="00A533E6">
        <w:rPr>
          <w:sz w:val="22"/>
          <w:szCs w:val="22"/>
        </w:rPr>
        <w:t>ours</w:t>
      </w:r>
      <w:r w:rsidR="00046277" w:rsidRPr="00A533E6">
        <w:rPr>
          <w:sz w:val="22"/>
          <w:szCs w:val="22"/>
        </w:rPr>
        <w:t xml:space="preserve"> I’m looking for</w:t>
      </w:r>
      <w:r w:rsidR="0019153F" w:rsidRPr="00A533E6">
        <w:rPr>
          <w:sz w:val="22"/>
          <w:szCs w:val="22"/>
        </w:rPr>
        <w:t>. The first program is SPARK</w:t>
      </w:r>
      <w:r w:rsidRPr="00A533E6">
        <w:rPr>
          <w:sz w:val="22"/>
          <w:szCs w:val="22"/>
        </w:rPr>
        <w:t xml:space="preserve"> </w:t>
      </w:r>
      <w:r w:rsidR="00046277" w:rsidRPr="00A533E6">
        <w:rPr>
          <w:sz w:val="22"/>
          <w:szCs w:val="22"/>
        </w:rPr>
        <w:t xml:space="preserve">which is a lightweight </w:t>
      </w:r>
      <w:r w:rsidR="002427AE" w:rsidRPr="00A533E6">
        <w:rPr>
          <w:sz w:val="22"/>
          <w:szCs w:val="22"/>
        </w:rPr>
        <w:t>and efficient tool for CA</w:t>
      </w:r>
      <w:r w:rsidR="00046277" w:rsidRPr="00A533E6">
        <w:rPr>
          <w:sz w:val="22"/>
          <w:szCs w:val="22"/>
        </w:rPr>
        <w:t>.</w:t>
      </w:r>
      <w:r w:rsidR="002427AE" w:rsidRPr="00A533E6">
        <w:rPr>
          <w:sz w:val="22"/>
          <w:szCs w:val="22"/>
        </w:rPr>
        <w:t xml:space="preserve"> Being so lightweight, Spark is very capable of modelling the number of cells I would require for this project; in </w:t>
      </w:r>
      <w:r w:rsidR="009C7DFD" w:rsidRPr="00A533E6">
        <w:rPr>
          <w:sz w:val="22"/>
          <w:szCs w:val="22"/>
        </w:rPr>
        <w:t>fact,</w:t>
      </w:r>
      <w:r w:rsidR="002427AE" w:rsidRPr="00A533E6">
        <w:rPr>
          <w:sz w:val="22"/>
          <w:szCs w:val="22"/>
        </w:rPr>
        <w:t xml:space="preserve"> it can simulate </w:t>
      </w:r>
      <w:r w:rsidR="00BA448E" w:rsidRPr="00A533E6">
        <w:rPr>
          <w:sz w:val="22"/>
          <w:szCs w:val="22"/>
        </w:rPr>
        <w:t>a grid of 101x101 with 10201 cells in real time.</w:t>
      </w:r>
      <w:r w:rsidR="00046277" w:rsidRPr="00A533E6">
        <w:rPr>
          <w:sz w:val="22"/>
          <w:szCs w:val="22"/>
        </w:rPr>
        <w:t xml:space="preserve"> Its programs are written in SPARK-PL which is translated into Java source code</w:t>
      </w:r>
      <w:r w:rsidR="00B218EF" w:rsidRPr="00A533E6">
        <w:rPr>
          <w:sz w:val="22"/>
          <w:szCs w:val="22"/>
        </w:rPr>
        <w:t>, meaning a significant amount of time will be required to learn the new language.</w:t>
      </w:r>
      <w:r w:rsidR="002427AE" w:rsidRPr="00A533E6">
        <w:rPr>
          <w:sz w:val="22"/>
          <w:szCs w:val="22"/>
        </w:rPr>
        <w:t xml:space="preserve"> </w:t>
      </w:r>
      <w:r w:rsidR="00BA448E" w:rsidRPr="00A533E6">
        <w:rPr>
          <w:sz w:val="22"/>
          <w:szCs w:val="22"/>
        </w:rPr>
        <w:t>Another downside is that being a CA the ECs are embedded into the endothelial matrix (the layer the cells sit on top) and therefore are unable to move around the system</w:t>
      </w:r>
      <w:r w:rsidR="009C7DFD" w:rsidRPr="00A533E6">
        <w:rPr>
          <w:sz w:val="22"/>
          <w:szCs w:val="22"/>
        </w:rPr>
        <w:t>, as explained above, this is a simplification of reality as ECs are constantly moving or shifting on top of the endothelium layer.</w:t>
      </w:r>
    </w:p>
    <w:p w14:paraId="17A7B0DB" w14:textId="77777777" w:rsidR="00F65495" w:rsidRPr="00A533E6" w:rsidRDefault="00F65495" w:rsidP="00046277">
      <w:pPr>
        <w:pStyle w:val="NormalWeb"/>
        <w:spacing w:before="0" w:beforeAutospacing="0" w:after="0" w:afterAutospacing="0"/>
        <w:ind w:left="720"/>
        <w:rPr>
          <w:sz w:val="22"/>
          <w:szCs w:val="22"/>
        </w:rPr>
      </w:pPr>
    </w:p>
    <w:p w14:paraId="6F365CBE" w14:textId="768CB17F" w:rsidR="00E63FC7" w:rsidRPr="00A533E6" w:rsidRDefault="00A94CC0" w:rsidP="00046277">
      <w:pPr>
        <w:pStyle w:val="NormalWeb"/>
        <w:spacing w:before="0" w:beforeAutospacing="0" w:after="0" w:afterAutospacing="0"/>
        <w:ind w:left="720"/>
        <w:rPr>
          <w:sz w:val="22"/>
          <w:szCs w:val="22"/>
        </w:rPr>
      </w:pPr>
      <w:r w:rsidRPr="00A533E6">
        <w:rPr>
          <w:sz w:val="22"/>
          <w:szCs w:val="22"/>
        </w:rPr>
        <w:t>The other program</w:t>
      </w:r>
      <w:r w:rsidR="00DD75A9" w:rsidRPr="00A533E6">
        <w:rPr>
          <w:sz w:val="22"/>
          <w:szCs w:val="22"/>
        </w:rPr>
        <w:t xml:space="preserve"> is </w:t>
      </w:r>
      <w:r w:rsidR="003A46F8" w:rsidRPr="00A533E6">
        <w:rPr>
          <w:sz w:val="22"/>
          <w:szCs w:val="22"/>
        </w:rPr>
        <w:t xml:space="preserve">a </w:t>
      </w:r>
      <w:commentRangeStart w:id="113"/>
      <w:r w:rsidR="003A46F8" w:rsidRPr="00A533E6">
        <w:rPr>
          <w:sz w:val="22"/>
          <w:szCs w:val="22"/>
        </w:rPr>
        <w:t>python based ABM</w:t>
      </w:r>
      <w:r w:rsidR="00DD75A9" w:rsidRPr="00A533E6">
        <w:rPr>
          <w:sz w:val="22"/>
          <w:szCs w:val="22"/>
        </w:rPr>
        <w:t xml:space="preserve"> by Marziha Tehrani</w:t>
      </w:r>
      <w:r w:rsidRPr="00A533E6">
        <w:rPr>
          <w:sz w:val="22"/>
          <w:szCs w:val="22"/>
        </w:rPr>
        <w:t>, a PhD student, called CellABM.</w:t>
      </w:r>
      <w:r w:rsidR="003A46F8" w:rsidRPr="00A533E6">
        <w:rPr>
          <w:sz w:val="22"/>
          <w:szCs w:val="22"/>
        </w:rPr>
        <w:t xml:space="preserve"> </w:t>
      </w:r>
      <w:commentRangeEnd w:id="113"/>
      <w:r w:rsidRPr="00A533E6">
        <w:rPr>
          <w:sz w:val="22"/>
          <w:szCs w:val="22"/>
        </w:rPr>
        <w:t xml:space="preserve">It’s </w:t>
      </w:r>
      <w:r w:rsidR="00807C12" w:rsidRPr="00A533E6">
        <w:rPr>
          <w:rStyle w:val="CommentReference"/>
          <w:sz w:val="22"/>
          <w:szCs w:val="22"/>
        </w:rPr>
        <w:commentReference w:id="113"/>
      </w:r>
      <w:r w:rsidR="003A46F8" w:rsidRPr="00A533E6">
        <w:rPr>
          <w:sz w:val="22"/>
          <w:szCs w:val="22"/>
        </w:rPr>
        <w:t>used to model the interactions between cancer cells and stem cells. It has several classes which allow</w:t>
      </w:r>
      <w:ins w:id="114" w:author="D.Walker" w:date="2017-11-28T16:52:00Z">
        <w:r w:rsidR="00807C12" w:rsidRPr="00A533E6">
          <w:rPr>
            <w:sz w:val="22"/>
            <w:szCs w:val="22"/>
          </w:rPr>
          <w:t xml:space="preserve">s the </w:t>
        </w:r>
        <w:commentRangeStart w:id="115"/>
        <w:r w:rsidR="00807C12" w:rsidRPr="00A533E6">
          <w:rPr>
            <w:sz w:val="22"/>
            <w:szCs w:val="22"/>
          </w:rPr>
          <w:t>user</w:t>
        </w:r>
        <w:commentRangeEnd w:id="115"/>
        <w:r w:rsidR="00807C12" w:rsidRPr="00A533E6">
          <w:rPr>
            <w:rStyle w:val="CommentReference"/>
            <w:sz w:val="22"/>
            <w:szCs w:val="22"/>
          </w:rPr>
          <w:commentReference w:id="115"/>
        </w:r>
        <w:r w:rsidR="00807C12" w:rsidRPr="00A533E6">
          <w:rPr>
            <w:sz w:val="22"/>
            <w:szCs w:val="22"/>
          </w:rPr>
          <w:t xml:space="preserve"> </w:t>
        </w:r>
      </w:ins>
      <w:del w:id="116" w:author="D.Walker" w:date="2017-11-28T16:52:00Z">
        <w:r w:rsidR="003A46F8" w:rsidRPr="00A533E6" w:rsidDel="00807C12">
          <w:rPr>
            <w:sz w:val="22"/>
            <w:szCs w:val="22"/>
          </w:rPr>
          <w:delText xml:space="preserve"> you </w:delText>
        </w:r>
      </w:del>
      <w:r w:rsidR="003A46F8" w:rsidRPr="00A533E6">
        <w:rPr>
          <w:sz w:val="22"/>
          <w:szCs w:val="22"/>
        </w:rPr>
        <w:t>to easily change the rules of each phase of the cell cycle along with the initial cell parameters, such as size</w:t>
      </w:r>
      <w:r w:rsidR="00E63FC7" w:rsidRPr="00A533E6">
        <w:rPr>
          <w:sz w:val="22"/>
          <w:szCs w:val="22"/>
        </w:rPr>
        <w:t>, direction and speed.</w:t>
      </w:r>
      <w:r w:rsidRPr="00A533E6">
        <w:rPr>
          <w:sz w:val="22"/>
          <w:szCs w:val="22"/>
        </w:rPr>
        <w:t xml:space="preserve"> However at large cell numbers is rather slow and has no capabilities of interacting with the agents during the simulation.</w:t>
      </w:r>
    </w:p>
    <w:p w14:paraId="5AC7B25E" w14:textId="77777777" w:rsidR="001944B6" w:rsidRPr="00A533E6" w:rsidRDefault="001944B6" w:rsidP="00115F28">
      <w:pPr>
        <w:pStyle w:val="NormalWeb"/>
        <w:spacing w:before="0" w:beforeAutospacing="0" w:after="0" w:afterAutospacing="0"/>
        <w:rPr>
          <w:sz w:val="22"/>
          <w:szCs w:val="22"/>
        </w:rPr>
      </w:pPr>
    </w:p>
    <w:p w14:paraId="48D246DB" w14:textId="07A5E748" w:rsidR="00BA448E" w:rsidRPr="00A533E6" w:rsidRDefault="00BA448E" w:rsidP="00BA448E">
      <w:pPr>
        <w:pStyle w:val="NormalWeb"/>
        <w:spacing w:before="0" w:beforeAutospacing="0" w:after="0" w:afterAutospacing="0"/>
        <w:ind w:left="720"/>
        <w:rPr>
          <w:sz w:val="22"/>
          <w:szCs w:val="22"/>
        </w:rPr>
      </w:pPr>
      <w:r w:rsidRPr="00A533E6">
        <w:rPr>
          <w:sz w:val="22"/>
          <w:szCs w:val="22"/>
        </w:rPr>
        <w:t>There are three other software frameworks I’ve looked at, but not as in-depth as the two described above; they are: Net Logo, Mason, and Repast.</w:t>
      </w:r>
      <w:r w:rsidR="00185A9C" w:rsidRPr="00A533E6">
        <w:rPr>
          <w:sz w:val="22"/>
          <w:szCs w:val="22"/>
        </w:rPr>
        <w:t xml:space="preserve"> </w:t>
      </w:r>
    </w:p>
    <w:p w14:paraId="29CFF393" w14:textId="29C0142A" w:rsidR="00BA448E" w:rsidRPr="00A533E6" w:rsidRDefault="00BA448E" w:rsidP="00115F28">
      <w:pPr>
        <w:pStyle w:val="NormalWeb"/>
        <w:spacing w:before="0" w:beforeAutospacing="0" w:after="0" w:afterAutospacing="0"/>
        <w:rPr>
          <w:sz w:val="22"/>
          <w:szCs w:val="22"/>
        </w:rPr>
      </w:pPr>
      <w:r w:rsidRPr="00A533E6">
        <w:rPr>
          <w:sz w:val="22"/>
          <w:szCs w:val="22"/>
        </w:rPr>
        <w:tab/>
      </w:r>
    </w:p>
    <w:tbl>
      <w:tblPr>
        <w:tblStyle w:val="TableGrid"/>
        <w:tblW w:w="0" w:type="auto"/>
        <w:tblInd w:w="720" w:type="dxa"/>
        <w:tblLook w:val="04A0" w:firstRow="1" w:lastRow="0" w:firstColumn="1" w:lastColumn="0" w:noHBand="0" w:noVBand="1"/>
        <w:tblPrChange w:id="117" w:author="Harry Cooper" w:date="2017-11-30T19:42:00Z">
          <w:tblPr>
            <w:tblStyle w:val="TableGrid"/>
            <w:tblW w:w="0" w:type="auto"/>
            <w:tblInd w:w="720" w:type="dxa"/>
            <w:tblLook w:val="04A0" w:firstRow="1" w:lastRow="0" w:firstColumn="1" w:lastColumn="0" w:noHBand="0" w:noVBand="1"/>
          </w:tblPr>
        </w:tblPrChange>
      </w:tblPr>
      <w:tblGrid>
        <w:gridCol w:w="2022"/>
        <w:tblGridChange w:id="118">
          <w:tblGrid>
            <w:gridCol w:w="2022"/>
          </w:tblGrid>
        </w:tblGridChange>
      </w:tblGrid>
      <w:tr w:rsidR="001944B6" w:rsidRPr="00A533E6" w:rsidDel="001944B6" w14:paraId="612E0A74" w14:textId="1A2C9994" w:rsidTr="00115F28">
        <w:trPr>
          <w:trHeight w:val="332"/>
          <w:del w:id="119" w:author="Harry Cooper" w:date="2017-11-29T15:15:00Z"/>
          <w:trPrChange w:id="120" w:author="Harry Cooper" w:date="2017-11-30T19:42:00Z">
            <w:trPr>
              <w:trHeight w:val="260"/>
            </w:trPr>
          </w:trPrChange>
        </w:trPr>
        <w:tc>
          <w:tcPr>
            <w:tcW w:w="2022" w:type="dxa"/>
            <w:tcPrChange w:id="121" w:author="Harry Cooper" w:date="2017-11-30T19:42:00Z">
              <w:tcPr>
                <w:tcW w:w="2022" w:type="dxa"/>
              </w:tcPr>
            </w:tcPrChange>
          </w:tcPr>
          <w:p w14:paraId="6AF55796" w14:textId="48F5D657" w:rsidR="001944B6" w:rsidRPr="00A533E6" w:rsidDel="001944B6" w:rsidRDefault="001944B6" w:rsidP="00046277">
            <w:pPr>
              <w:pStyle w:val="NormalWeb"/>
              <w:spacing w:before="0" w:beforeAutospacing="0" w:after="0" w:afterAutospacing="0"/>
              <w:rPr>
                <w:del w:id="122" w:author="Harry Cooper" w:date="2017-11-29T15:15:00Z"/>
                <w:sz w:val="22"/>
                <w:szCs w:val="22"/>
              </w:rPr>
            </w:pPr>
          </w:p>
        </w:tc>
      </w:tr>
      <w:tr w:rsidR="001944B6" w:rsidRPr="00A533E6" w:rsidDel="001944B6" w14:paraId="43103CE0" w14:textId="493D0ADD" w:rsidTr="00E63FC7">
        <w:trPr>
          <w:trHeight w:val="260"/>
          <w:del w:id="123" w:author="Harry Cooper" w:date="2017-11-29T15:15:00Z"/>
        </w:trPr>
        <w:tc>
          <w:tcPr>
            <w:tcW w:w="2022" w:type="dxa"/>
          </w:tcPr>
          <w:p w14:paraId="319F3064" w14:textId="3C0C91AA" w:rsidR="001944B6" w:rsidRPr="00A533E6" w:rsidDel="001944B6" w:rsidRDefault="001944B6" w:rsidP="00046277">
            <w:pPr>
              <w:pStyle w:val="NormalWeb"/>
              <w:spacing w:before="0" w:beforeAutospacing="0" w:after="0" w:afterAutospacing="0"/>
              <w:rPr>
                <w:del w:id="124" w:author="Harry Cooper" w:date="2017-11-29T15:15:00Z"/>
                <w:sz w:val="22"/>
                <w:szCs w:val="22"/>
              </w:rPr>
            </w:pPr>
          </w:p>
        </w:tc>
      </w:tr>
      <w:tr w:rsidR="001944B6" w:rsidRPr="00A533E6" w:rsidDel="001944B6" w14:paraId="53645236" w14:textId="5300A506" w:rsidTr="00E63FC7">
        <w:trPr>
          <w:trHeight w:val="260"/>
          <w:del w:id="125" w:author="Harry Cooper" w:date="2017-11-29T15:15:00Z"/>
        </w:trPr>
        <w:tc>
          <w:tcPr>
            <w:tcW w:w="2022" w:type="dxa"/>
          </w:tcPr>
          <w:p w14:paraId="777B61D0" w14:textId="45D68D89" w:rsidR="001944B6" w:rsidRPr="00A533E6" w:rsidDel="001944B6" w:rsidRDefault="001944B6" w:rsidP="00046277">
            <w:pPr>
              <w:pStyle w:val="NormalWeb"/>
              <w:spacing w:before="0" w:beforeAutospacing="0" w:after="0" w:afterAutospacing="0"/>
              <w:rPr>
                <w:del w:id="126" w:author="Harry Cooper" w:date="2017-11-29T15:15:00Z"/>
                <w:sz w:val="22"/>
                <w:szCs w:val="22"/>
              </w:rPr>
            </w:pPr>
          </w:p>
        </w:tc>
      </w:tr>
    </w:tbl>
    <w:p w14:paraId="743F11CD" w14:textId="73551304" w:rsidR="00E63FC7" w:rsidRPr="00A533E6" w:rsidRDefault="00BA448E" w:rsidP="00995787">
      <w:pPr>
        <w:pStyle w:val="NormalWeb"/>
        <w:spacing w:before="0" w:beforeAutospacing="0" w:after="0" w:afterAutospacing="0"/>
        <w:ind w:left="720"/>
        <w:rPr>
          <w:sz w:val="22"/>
          <w:szCs w:val="22"/>
        </w:rPr>
      </w:pPr>
      <w:r w:rsidRPr="00A533E6">
        <w:rPr>
          <w:sz w:val="22"/>
          <w:szCs w:val="22"/>
        </w:rPr>
        <w:t xml:space="preserve">Below, I have </w:t>
      </w:r>
      <w:r w:rsidR="007613B3" w:rsidRPr="00A533E6">
        <w:rPr>
          <w:sz w:val="22"/>
          <w:szCs w:val="22"/>
        </w:rPr>
        <w:t>quantitat</w:t>
      </w:r>
      <w:r w:rsidR="007653C6" w:rsidRPr="00A533E6">
        <w:rPr>
          <w:sz w:val="22"/>
          <w:szCs w:val="22"/>
        </w:rPr>
        <w:t>ively summarised the</w:t>
      </w:r>
      <w:r w:rsidRPr="00A533E6">
        <w:rPr>
          <w:sz w:val="22"/>
          <w:szCs w:val="22"/>
        </w:rPr>
        <w:t xml:space="preserve"> strengths of each software in relation to each other. I use a scoring system between 1</w:t>
      </w:r>
      <w:r w:rsidR="00C868CE" w:rsidRPr="00A533E6">
        <w:rPr>
          <w:sz w:val="22"/>
          <w:szCs w:val="22"/>
        </w:rPr>
        <w:t xml:space="preserve"> (low)</w:t>
      </w:r>
      <w:r w:rsidRPr="00A533E6">
        <w:rPr>
          <w:sz w:val="22"/>
          <w:szCs w:val="22"/>
        </w:rPr>
        <w:t xml:space="preserve"> and 5</w:t>
      </w:r>
      <w:r w:rsidR="00C868CE" w:rsidRPr="00A533E6">
        <w:rPr>
          <w:sz w:val="22"/>
          <w:szCs w:val="22"/>
        </w:rPr>
        <w:t xml:space="preserve"> (high)</w:t>
      </w:r>
      <w:r w:rsidRPr="00A533E6">
        <w:rPr>
          <w:sz w:val="22"/>
          <w:szCs w:val="22"/>
        </w:rPr>
        <w:t xml:space="preserve"> and multiply that by the weight of each category. This gives a total showing the overall usefulness of the software. </w:t>
      </w:r>
    </w:p>
    <w:p w14:paraId="10CB6537" w14:textId="77777777" w:rsidR="00BA448E" w:rsidRPr="00A533E6" w:rsidRDefault="00BA448E" w:rsidP="00BA448E">
      <w:pPr>
        <w:pStyle w:val="NormalWeb"/>
        <w:spacing w:before="0" w:beforeAutospacing="0" w:after="0" w:afterAutospacing="0"/>
        <w:ind w:left="720"/>
        <w:rPr>
          <w:color w:val="ED7D31" w:themeColor="accent2"/>
          <w:sz w:val="22"/>
          <w:szCs w:val="22"/>
        </w:rPr>
      </w:pPr>
    </w:p>
    <w:tbl>
      <w:tblPr>
        <w:tblStyle w:val="TableGrid"/>
        <w:tblW w:w="8172" w:type="dxa"/>
        <w:tblInd w:w="720" w:type="dxa"/>
        <w:tblLook w:val="04A0" w:firstRow="1" w:lastRow="0" w:firstColumn="1" w:lastColumn="0" w:noHBand="0" w:noVBand="1"/>
      </w:tblPr>
      <w:tblGrid>
        <w:gridCol w:w="2184"/>
        <w:gridCol w:w="510"/>
        <w:gridCol w:w="1067"/>
        <w:gridCol w:w="1109"/>
        <w:gridCol w:w="1086"/>
        <w:gridCol w:w="1100"/>
        <w:gridCol w:w="1116"/>
        <w:tblGridChange w:id="127">
          <w:tblGrid>
            <w:gridCol w:w="2184"/>
            <w:gridCol w:w="510"/>
            <w:gridCol w:w="1067"/>
            <w:gridCol w:w="1109"/>
            <w:gridCol w:w="1086"/>
            <w:gridCol w:w="1100"/>
            <w:gridCol w:w="1116"/>
          </w:tblGrid>
        </w:tblGridChange>
      </w:tblGrid>
      <w:tr w:rsidR="00450068" w:rsidRPr="00A533E6" w14:paraId="3B47DB16" w14:textId="77777777" w:rsidTr="00B45B87">
        <w:trPr>
          <w:trHeight w:val="340"/>
          <w:ins w:id="128" w:author="Harry Cooper" w:date="2017-11-29T15:15:00Z"/>
        </w:trPr>
        <w:tc>
          <w:tcPr>
            <w:tcW w:w="2719" w:type="dxa"/>
            <w:gridSpan w:val="2"/>
            <w:vMerge w:val="restart"/>
            <w:vAlign w:val="center"/>
          </w:tcPr>
          <w:p w14:paraId="773CAA59" w14:textId="77777777" w:rsidR="0071354D" w:rsidRPr="00A533E6" w:rsidRDefault="0071354D" w:rsidP="00450068">
            <w:pPr>
              <w:pStyle w:val="NormalWeb"/>
              <w:spacing w:before="0" w:beforeAutospacing="0" w:after="0" w:afterAutospacing="0"/>
              <w:jc w:val="center"/>
              <w:rPr>
                <w:b/>
                <w:sz w:val="22"/>
                <w:szCs w:val="22"/>
              </w:rPr>
            </w:pPr>
          </w:p>
        </w:tc>
        <w:tc>
          <w:tcPr>
            <w:tcW w:w="5453" w:type="dxa"/>
            <w:gridSpan w:val="5"/>
            <w:vAlign w:val="center"/>
          </w:tcPr>
          <w:p w14:paraId="2DA558AE" w14:textId="76C1789A" w:rsidR="0071354D" w:rsidRPr="00A533E6" w:rsidRDefault="0071354D" w:rsidP="00450068">
            <w:pPr>
              <w:pStyle w:val="NormalWeb"/>
              <w:spacing w:before="0" w:beforeAutospacing="0" w:after="0" w:afterAutospacing="0"/>
              <w:jc w:val="center"/>
              <w:rPr>
                <w:ins w:id="129" w:author="Harry Cooper" w:date="2017-11-29T15:15:00Z"/>
                <w:b/>
                <w:sz w:val="22"/>
                <w:szCs w:val="22"/>
                <w:rPrChange w:id="130" w:author="Harry Cooper" w:date="2017-11-29T15:16:00Z">
                  <w:rPr>
                    <w:ins w:id="131" w:author="Harry Cooper" w:date="2017-11-29T15:15:00Z"/>
                    <w:rFonts w:asciiTheme="minorHAnsi" w:hAnsiTheme="minorHAnsi"/>
                    <w:szCs w:val="22"/>
                  </w:rPr>
                </w:rPrChange>
              </w:rPr>
              <w:pPrChange w:id="132" w:author="Harry Cooper" w:date="2017-11-29T15:16:00Z">
                <w:pPr>
                  <w:pStyle w:val="NormalWeb"/>
                  <w:spacing w:before="0" w:beforeAutospacing="0" w:after="0" w:afterAutospacing="0"/>
                </w:pPr>
              </w:pPrChange>
            </w:pPr>
            <w:ins w:id="133" w:author="Harry Cooper" w:date="2017-11-29T15:16:00Z">
              <w:r w:rsidRPr="00A533E6">
                <w:rPr>
                  <w:b/>
                  <w:sz w:val="22"/>
                  <w:szCs w:val="22"/>
                  <w:rPrChange w:id="134" w:author="Harry Cooper" w:date="2017-11-29T15:16:00Z">
                    <w:rPr>
                      <w:rFonts w:asciiTheme="minorHAnsi" w:hAnsiTheme="minorHAnsi"/>
                      <w:szCs w:val="22"/>
                    </w:rPr>
                  </w:rPrChange>
                </w:rPr>
                <w:t>Comparison of Software</w:t>
              </w:r>
            </w:ins>
          </w:p>
        </w:tc>
      </w:tr>
      <w:tr w:rsidR="00B45B87" w:rsidRPr="00A533E6" w14:paraId="5E43799F" w14:textId="77777777" w:rsidTr="00B45B87">
        <w:trPr>
          <w:trHeight w:val="359"/>
        </w:trPr>
        <w:tc>
          <w:tcPr>
            <w:tcW w:w="2719" w:type="dxa"/>
            <w:gridSpan w:val="2"/>
            <w:vMerge/>
            <w:vAlign w:val="center"/>
          </w:tcPr>
          <w:p w14:paraId="1752B748" w14:textId="77777777" w:rsidR="0071354D" w:rsidRPr="00A533E6" w:rsidRDefault="0071354D" w:rsidP="00450068">
            <w:pPr>
              <w:pStyle w:val="NormalWeb"/>
              <w:spacing w:before="0" w:beforeAutospacing="0" w:after="0" w:afterAutospacing="0"/>
              <w:jc w:val="center"/>
              <w:rPr>
                <w:b/>
                <w:sz w:val="22"/>
                <w:szCs w:val="22"/>
                <w:rPrChange w:id="135" w:author="Harry Cooper" w:date="2017-11-29T15:16:00Z">
                  <w:rPr>
                    <w:b/>
                    <w:sz w:val="22"/>
                    <w:szCs w:val="22"/>
                  </w:rPr>
                </w:rPrChange>
              </w:rPr>
            </w:pPr>
          </w:p>
        </w:tc>
        <w:tc>
          <w:tcPr>
            <w:tcW w:w="1080" w:type="dxa"/>
            <w:vAlign w:val="center"/>
          </w:tcPr>
          <w:p w14:paraId="134023C4" w14:textId="6D6002A7" w:rsidR="0071354D" w:rsidRPr="00A533E6" w:rsidRDefault="0071354D" w:rsidP="00450068">
            <w:pPr>
              <w:pStyle w:val="NormalWeb"/>
              <w:spacing w:before="0" w:beforeAutospacing="0" w:after="0" w:afterAutospacing="0"/>
              <w:jc w:val="center"/>
              <w:rPr>
                <w:b/>
                <w:sz w:val="22"/>
                <w:szCs w:val="22"/>
                <w:rPrChange w:id="136" w:author="Harry Cooper" w:date="2017-11-29T15:16:00Z">
                  <w:rPr>
                    <w:rFonts w:asciiTheme="minorHAnsi" w:hAnsiTheme="minorHAnsi"/>
                    <w:szCs w:val="22"/>
                  </w:rPr>
                </w:rPrChange>
              </w:rPr>
            </w:pPr>
            <w:r w:rsidRPr="00A533E6">
              <w:rPr>
                <w:b/>
                <w:sz w:val="22"/>
                <w:szCs w:val="22"/>
                <w:rPrChange w:id="137" w:author="Harry Cooper" w:date="2017-11-29T15:16:00Z">
                  <w:rPr>
                    <w:rFonts w:asciiTheme="minorHAnsi" w:hAnsiTheme="minorHAnsi"/>
                    <w:szCs w:val="22"/>
                  </w:rPr>
                </w:rPrChange>
              </w:rPr>
              <w:t>Spark</w:t>
            </w:r>
          </w:p>
        </w:tc>
        <w:tc>
          <w:tcPr>
            <w:tcW w:w="1030" w:type="dxa"/>
            <w:vAlign w:val="center"/>
          </w:tcPr>
          <w:p w14:paraId="1EA8C69C" w14:textId="05F512F5" w:rsidR="0071354D" w:rsidRPr="00A533E6" w:rsidRDefault="0071354D" w:rsidP="00450068">
            <w:pPr>
              <w:pStyle w:val="NormalWeb"/>
              <w:spacing w:before="0" w:beforeAutospacing="0" w:after="0" w:afterAutospacing="0"/>
              <w:jc w:val="center"/>
              <w:rPr>
                <w:b/>
                <w:sz w:val="22"/>
                <w:szCs w:val="22"/>
                <w:rPrChange w:id="138" w:author="Harry Cooper" w:date="2017-11-29T15:16:00Z">
                  <w:rPr>
                    <w:rFonts w:asciiTheme="minorHAnsi" w:hAnsiTheme="minorHAnsi"/>
                    <w:szCs w:val="22"/>
                  </w:rPr>
                </w:rPrChange>
              </w:rPr>
            </w:pPr>
            <w:r w:rsidRPr="00A533E6">
              <w:rPr>
                <w:b/>
                <w:sz w:val="22"/>
                <w:szCs w:val="22"/>
                <w:rPrChange w:id="139" w:author="Harry Cooper" w:date="2017-11-29T15:16:00Z">
                  <w:rPr>
                    <w:rFonts w:asciiTheme="minorHAnsi" w:hAnsiTheme="minorHAnsi"/>
                    <w:szCs w:val="22"/>
                  </w:rPr>
                </w:rPrChange>
              </w:rPr>
              <w:t>CellABM</w:t>
            </w:r>
          </w:p>
        </w:tc>
        <w:tc>
          <w:tcPr>
            <w:tcW w:w="1104" w:type="dxa"/>
            <w:vAlign w:val="center"/>
          </w:tcPr>
          <w:p w14:paraId="4BD80F2F" w14:textId="25E507BD" w:rsidR="0071354D" w:rsidRPr="00A533E6" w:rsidRDefault="0071354D" w:rsidP="00450068">
            <w:pPr>
              <w:pStyle w:val="NormalWeb"/>
              <w:spacing w:before="0" w:beforeAutospacing="0" w:after="0" w:afterAutospacing="0"/>
              <w:jc w:val="center"/>
              <w:rPr>
                <w:b/>
                <w:sz w:val="22"/>
                <w:szCs w:val="22"/>
                <w:rPrChange w:id="140" w:author="Harry Cooper" w:date="2017-11-29T15:16:00Z">
                  <w:rPr>
                    <w:rFonts w:asciiTheme="minorHAnsi" w:hAnsiTheme="minorHAnsi"/>
                    <w:szCs w:val="22"/>
                  </w:rPr>
                </w:rPrChange>
              </w:rPr>
            </w:pPr>
            <w:r w:rsidRPr="00A533E6">
              <w:rPr>
                <w:b/>
                <w:sz w:val="22"/>
                <w:szCs w:val="22"/>
                <w:rPrChange w:id="141" w:author="Harry Cooper" w:date="2017-11-29T15:16:00Z">
                  <w:rPr>
                    <w:rFonts w:asciiTheme="minorHAnsi" w:hAnsiTheme="minorHAnsi"/>
                    <w:szCs w:val="22"/>
                  </w:rPr>
                </w:rPrChange>
              </w:rPr>
              <w:t>Net Logo</w:t>
            </w:r>
          </w:p>
        </w:tc>
        <w:tc>
          <w:tcPr>
            <w:tcW w:w="1111" w:type="dxa"/>
            <w:vAlign w:val="center"/>
          </w:tcPr>
          <w:p w14:paraId="3ACB66F9" w14:textId="5E66A31E" w:rsidR="0071354D" w:rsidRPr="00A533E6" w:rsidRDefault="0071354D" w:rsidP="00450068">
            <w:pPr>
              <w:pStyle w:val="NormalWeb"/>
              <w:spacing w:before="0" w:beforeAutospacing="0" w:after="0" w:afterAutospacing="0"/>
              <w:jc w:val="center"/>
              <w:rPr>
                <w:b/>
                <w:sz w:val="22"/>
                <w:szCs w:val="22"/>
                <w:rPrChange w:id="142" w:author="Harry Cooper" w:date="2017-11-29T15:16:00Z">
                  <w:rPr>
                    <w:rFonts w:asciiTheme="minorHAnsi" w:hAnsiTheme="minorHAnsi"/>
                    <w:szCs w:val="22"/>
                  </w:rPr>
                </w:rPrChange>
              </w:rPr>
            </w:pPr>
            <w:r w:rsidRPr="00A533E6">
              <w:rPr>
                <w:b/>
                <w:sz w:val="22"/>
                <w:szCs w:val="22"/>
                <w:rPrChange w:id="143" w:author="Harry Cooper" w:date="2017-11-29T15:16:00Z">
                  <w:rPr>
                    <w:rFonts w:asciiTheme="minorHAnsi" w:hAnsiTheme="minorHAnsi"/>
                    <w:szCs w:val="22"/>
                  </w:rPr>
                </w:rPrChange>
              </w:rPr>
              <w:t>Mason</w:t>
            </w:r>
          </w:p>
        </w:tc>
        <w:tc>
          <w:tcPr>
            <w:tcW w:w="1128" w:type="dxa"/>
            <w:vAlign w:val="center"/>
          </w:tcPr>
          <w:p w14:paraId="283A43B0" w14:textId="1301C8D3" w:rsidR="0071354D" w:rsidRPr="00A533E6" w:rsidRDefault="0071354D" w:rsidP="00450068">
            <w:pPr>
              <w:pStyle w:val="NormalWeb"/>
              <w:spacing w:before="0" w:beforeAutospacing="0" w:after="0" w:afterAutospacing="0"/>
              <w:jc w:val="center"/>
              <w:rPr>
                <w:b/>
                <w:sz w:val="22"/>
                <w:szCs w:val="22"/>
                <w:rPrChange w:id="144" w:author="Harry Cooper" w:date="2017-11-29T15:16:00Z">
                  <w:rPr>
                    <w:rFonts w:asciiTheme="minorHAnsi" w:hAnsiTheme="minorHAnsi"/>
                    <w:szCs w:val="22"/>
                  </w:rPr>
                </w:rPrChange>
              </w:rPr>
            </w:pPr>
            <w:r w:rsidRPr="00A533E6">
              <w:rPr>
                <w:b/>
                <w:sz w:val="22"/>
                <w:szCs w:val="22"/>
              </w:rPr>
              <w:t>Repa</w:t>
            </w:r>
            <w:r w:rsidRPr="00A533E6">
              <w:rPr>
                <w:b/>
                <w:sz w:val="22"/>
                <w:szCs w:val="22"/>
                <w:rPrChange w:id="145" w:author="Harry Cooper" w:date="2017-11-29T15:16:00Z">
                  <w:rPr>
                    <w:rFonts w:asciiTheme="minorHAnsi" w:hAnsiTheme="minorHAnsi"/>
                    <w:szCs w:val="22"/>
                  </w:rPr>
                </w:rPrChange>
              </w:rPr>
              <w:t>st</w:t>
            </w:r>
          </w:p>
        </w:tc>
      </w:tr>
      <w:tr w:rsidR="00B45B87" w:rsidRPr="00A533E6" w14:paraId="17BCBD7E" w14:textId="77777777" w:rsidTr="00B45B87">
        <w:trPr>
          <w:trHeight w:val="359"/>
        </w:trPr>
        <w:tc>
          <w:tcPr>
            <w:tcW w:w="2208" w:type="dxa"/>
            <w:vAlign w:val="center"/>
          </w:tcPr>
          <w:p w14:paraId="5D9DBBED" w14:textId="7902AB1E" w:rsidR="0071354D" w:rsidRPr="00A533E6" w:rsidRDefault="0071354D" w:rsidP="00450068">
            <w:pPr>
              <w:pStyle w:val="NormalWeb"/>
              <w:spacing w:before="0" w:beforeAutospacing="0" w:after="0" w:afterAutospacing="0"/>
              <w:jc w:val="center"/>
              <w:rPr>
                <w:b/>
                <w:sz w:val="22"/>
                <w:szCs w:val="22"/>
                <w:rPrChange w:id="146" w:author="Harry Cooper" w:date="2017-11-29T15:16:00Z">
                  <w:rPr>
                    <w:rFonts w:asciiTheme="minorHAnsi" w:hAnsiTheme="minorHAnsi"/>
                    <w:szCs w:val="22"/>
                  </w:rPr>
                </w:rPrChange>
              </w:rPr>
            </w:pPr>
            <w:r w:rsidRPr="00A533E6">
              <w:rPr>
                <w:b/>
                <w:sz w:val="22"/>
                <w:szCs w:val="22"/>
              </w:rPr>
              <w:t>Method (CA or ABM)</w:t>
            </w:r>
          </w:p>
        </w:tc>
        <w:tc>
          <w:tcPr>
            <w:tcW w:w="511" w:type="dxa"/>
            <w:vAlign w:val="center"/>
          </w:tcPr>
          <w:p w14:paraId="5C618CD4" w14:textId="5ECD7C7F" w:rsidR="0071354D" w:rsidRPr="00A533E6" w:rsidRDefault="0071354D" w:rsidP="00450068">
            <w:pPr>
              <w:pStyle w:val="NormalWeb"/>
              <w:spacing w:before="0" w:beforeAutospacing="0" w:after="0" w:afterAutospacing="0"/>
              <w:jc w:val="center"/>
              <w:rPr>
                <w:sz w:val="22"/>
                <w:szCs w:val="22"/>
              </w:rPr>
            </w:pPr>
            <w:r w:rsidRPr="00A533E6">
              <w:rPr>
                <w:sz w:val="22"/>
                <w:szCs w:val="22"/>
              </w:rPr>
              <w:t>0.1</w:t>
            </w:r>
          </w:p>
        </w:tc>
        <w:tc>
          <w:tcPr>
            <w:tcW w:w="1080" w:type="dxa"/>
            <w:vAlign w:val="center"/>
          </w:tcPr>
          <w:p w14:paraId="073F53E9" w14:textId="510F6B35" w:rsidR="0071354D" w:rsidRPr="00A533E6" w:rsidRDefault="00C868CE" w:rsidP="00450068">
            <w:pPr>
              <w:pStyle w:val="NormalWeb"/>
              <w:spacing w:before="0" w:beforeAutospacing="0" w:after="0" w:afterAutospacing="0"/>
              <w:jc w:val="center"/>
              <w:rPr>
                <w:sz w:val="22"/>
                <w:szCs w:val="22"/>
              </w:rPr>
            </w:pPr>
            <w:r w:rsidRPr="00A533E6">
              <w:rPr>
                <w:sz w:val="22"/>
                <w:szCs w:val="22"/>
              </w:rPr>
              <w:t>1</w:t>
            </w:r>
          </w:p>
        </w:tc>
        <w:tc>
          <w:tcPr>
            <w:tcW w:w="1030" w:type="dxa"/>
            <w:vAlign w:val="center"/>
          </w:tcPr>
          <w:p w14:paraId="2382B8D6" w14:textId="62BAB952" w:rsidR="0071354D" w:rsidRPr="00A533E6" w:rsidRDefault="00C868CE" w:rsidP="00450068">
            <w:pPr>
              <w:pStyle w:val="NormalWeb"/>
              <w:spacing w:before="0" w:beforeAutospacing="0" w:after="0" w:afterAutospacing="0"/>
              <w:jc w:val="center"/>
              <w:rPr>
                <w:sz w:val="22"/>
                <w:szCs w:val="22"/>
              </w:rPr>
            </w:pPr>
            <w:r w:rsidRPr="00A533E6">
              <w:rPr>
                <w:sz w:val="22"/>
                <w:szCs w:val="22"/>
              </w:rPr>
              <w:t>5</w:t>
            </w:r>
          </w:p>
        </w:tc>
        <w:tc>
          <w:tcPr>
            <w:tcW w:w="1104" w:type="dxa"/>
            <w:vAlign w:val="center"/>
          </w:tcPr>
          <w:p w14:paraId="68F99D24" w14:textId="18DBF9CC" w:rsidR="0071354D" w:rsidRPr="00A533E6" w:rsidRDefault="00C868CE" w:rsidP="00450068">
            <w:pPr>
              <w:pStyle w:val="NormalWeb"/>
              <w:spacing w:before="0" w:beforeAutospacing="0" w:after="0" w:afterAutospacing="0"/>
              <w:jc w:val="center"/>
              <w:rPr>
                <w:sz w:val="22"/>
                <w:szCs w:val="22"/>
              </w:rPr>
            </w:pPr>
            <w:r w:rsidRPr="00A533E6">
              <w:rPr>
                <w:sz w:val="22"/>
                <w:szCs w:val="22"/>
              </w:rPr>
              <w:t>5</w:t>
            </w:r>
          </w:p>
        </w:tc>
        <w:tc>
          <w:tcPr>
            <w:tcW w:w="1111" w:type="dxa"/>
            <w:vAlign w:val="center"/>
          </w:tcPr>
          <w:p w14:paraId="4B0E5F25" w14:textId="1790EA95" w:rsidR="0071354D" w:rsidRPr="00A533E6" w:rsidRDefault="00C868CE" w:rsidP="00450068">
            <w:pPr>
              <w:pStyle w:val="NormalWeb"/>
              <w:spacing w:before="0" w:beforeAutospacing="0" w:after="0" w:afterAutospacing="0"/>
              <w:jc w:val="center"/>
              <w:rPr>
                <w:sz w:val="22"/>
                <w:szCs w:val="22"/>
              </w:rPr>
            </w:pPr>
            <w:r w:rsidRPr="00A533E6">
              <w:rPr>
                <w:sz w:val="22"/>
                <w:szCs w:val="22"/>
              </w:rPr>
              <w:t>5</w:t>
            </w:r>
          </w:p>
        </w:tc>
        <w:tc>
          <w:tcPr>
            <w:tcW w:w="1128" w:type="dxa"/>
            <w:vAlign w:val="center"/>
          </w:tcPr>
          <w:p w14:paraId="0164EBF5" w14:textId="3F2BFD11" w:rsidR="0071354D" w:rsidRPr="00A533E6" w:rsidRDefault="00C868CE" w:rsidP="00450068">
            <w:pPr>
              <w:pStyle w:val="NormalWeb"/>
              <w:spacing w:before="0" w:beforeAutospacing="0" w:after="0" w:afterAutospacing="0"/>
              <w:jc w:val="center"/>
              <w:rPr>
                <w:sz w:val="22"/>
                <w:szCs w:val="22"/>
              </w:rPr>
            </w:pPr>
            <w:r w:rsidRPr="00A533E6">
              <w:rPr>
                <w:sz w:val="22"/>
                <w:szCs w:val="22"/>
              </w:rPr>
              <w:t>5</w:t>
            </w:r>
          </w:p>
        </w:tc>
      </w:tr>
      <w:tr w:rsidR="00B45B87" w:rsidRPr="00A533E6" w14:paraId="01EF1FA0" w14:textId="77777777" w:rsidTr="00B45B87">
        <w:trPr>
          <w:trHeight w:val="368"/>
        </w:trPr>
        <w:tc>
          <w:tcPr>
            <w:tcW w:w="2208" w:type="dxa"/>
            <w:vAlign w:val="center"/>
          </w:tcPr>
          <w:p w14:paraId="3EBE5A0D" w14:textId="282D7FD3" w:rsidR="0071354D" w:rsidRPr="00A533E6" w:rsidRDefault="0071354D" w:rsidP="00450068">
            <w:pPr>
              <w:pStyle w:val="NormalWeb"/>
              <w:spacing w:before="0" w:beforeAutospacing="0" w:after="0" w:afterAutospacing="0"/>
              <w:jc w:val="center"/>
              <w:rPr>
                <w:b/>
                <w:sz w:val="22"/>
                <w:szCs w:val="22"/>
                <w:rPrChange w:id="147" w:author="Harry Cooper" w:date="2017-11-29T15:16:00Z">
                  <w:rPr>
                    <w:rFonts w:asciiTheme="minorHAnsi" w:hAnsiTheme="minorHAnsi"/>
                    <w:szCs w:val="22"/>
                  </w:rPr>
                </w:rPrChange>
              </w:rPr>
            </w:pPr>
            <w:r w:rsidRPr="00A533E6">
              <w:rPr>
                <w:b/>
                <w:sz w:val="22"/>
                <w:szCs w:val="22"/>
                <w:rPrChange w:id="148" w:author="Harry Cooper" w:date="2017-11-29T15:16:00Z">
                  <w:rPr>
                    <w:rFonts w:asciiTheme="minorHAnsi" w:hAnsiTheme="minorHAnsi"/>
                    <w:szCs w:val="22"/>
                  </w:rPr>
                </w:rPrChange>
              </w:rPr>
              <w:t>Contact Resolution</w:t>
            </w:r>
          </w:p>
        </w:tc>
        <w:tc>
          <w:tcPr>
            <w:tcW w:w="511" w:type="dxa"/>
            <w:vAlign w:val="center"/>
          </w:tcPr>
          <w:p w14:paraId="1CBE1EBB" w14:textId="1178EA24" w:rsidR="0071354D" w:rsidRPr="00A533E6" w:rsidRDefault="0071354D" w:rsidP="00450068">
            <w:pPr>
              <w:pStyle w:val="NormalWeb"/>
              <w:spacing w:before="0" w:beforeAutospacing="0" w:after="0" w:afterAutospacing="0"/>
              <w:jc w:val="center"/>
              <w:rPr>
                <w:sz w:val="22"/>
                <w:szCs w:val="22"/>
              </w:rPr>
            </w:pPr>
            <w:r w:rsidRPr="00A533E6">
              <w:rPr>
                <w:sz w:val="22"/>
                <w:szCs w:val="22"/>
              </w:rPr>
              <w:t>0.2</w:t>
            </w:r>
          </w:p>
        </w:tc>
        <w:tc>
          <w:tcPr>
            <w:tcW w:w="1080" w:type="dxa"/>
            <w:vAlign w:val="center"/>
          </w:tcPr>
          <w:p w14:paraId="27916A72" w14:textId="0072CE51" w:rsidR="0071354D" w:rsidRPr="00A533E6" w:rsidRDefault="00C868CE" w:rsidP="00450068">
            <w:pPr>
              <w:pStyle w:val="NormalWeb"/>
              <w:spacing w:before="0" w:beforeAutospacing="0" w:after="0" w:afterAutospacing="0"/>
              <w:jc w:val="center"/>
              <w:rPr>
                <w:sz w:val="22"/>
                <w:szCs w:val="22"/>
              </w:rPr>
            </w:pPr>
            <w:r w:rsidRPr="00A533E6">
              <w:rPr>
                <w:sz w:val="22"/>
                <w:szCs w:val="22"/>
              </w:rPr>
              <w:t>1</w:t>
            </w:r>
          </w:p>
        </w:tc>
        <w:tc>
          <w:tcPr>
            <w:tcW w:w="1030" w:type="dxa"/>
            <w:vAlign w:val="center"/>
          </w:tcPr>
          <w:p w14:paraId="10AD5EC0" w14:textId="04A22F13" w:rsidR="0071354D" w:rsidRPr="00A533E6" w:rsidRDefault="00450068" w:rsidP="00450068">
            <w:pPr>
              <w:pStyle w:val="NormalWeb"/>
              <w:spacing w:before="0" w:beforeAutospacing="0" w:after="0" w:afterAutospacing="0"/>
              <w:jc w:val="center"/>
              <w:rPr>
                <w:sz w:val="22"/>
                <w:szCs w:val="22"/>
              </w:rPr>
            </w:pPr>
            <w:r w:rsidRPr="00A533E6">
              <w:rPr>
                <w:sz w:val="22"/>
                <w:szCs w:val="22"/>
              </w:rPr>
              <w:t>4</w:t>
            </w:r>
          </w:p>
        </w:tc>
        <w:tc>
          <w:tcPr>
            <w:tcW w:w="1104" w:type="dxa"/>
            <w:vAlign w:val="center"/>
          </w:tcPr>
          <w:p w14:paraId="66189C3A" w14:textId="6BE1FEB2" w:rsidR="0071354D" w:rsidRPr="00A533E6" w:rsidRDefault="00D32B7F" w:rsidP="00450068">
            <w:pPr>
              <w:pStyle w:val="NormalWeb"/>
              <w:spacing w:before="0" w:beforeAutospacing="0" w:after="0" w:afterAutospacing="0"/>
              <w:jc w:val="center"/>
              <w:rPr>
                <w:sz w:val="22"/>
                <w:szCs w:val="22"/>
              </w:rPr>
            </w:pPr>
            <w:r w:rsidRPr="00A533E6">
              <w:rPr>
                <w:sz w:val="22"/>
                <w:szCs w:val="22"/>
              </w:rPr>
              <w:t>2</w:t>
            </w:r>
          </w:p>
        </w:tc>
        <w:tc>
          <w:tcPr>
            <w:tcW w:w="1111" w:type="dxa"/>
            <w:vAlign w:val="center"/>
          </w:tcPr>
          <w:p w14:paraId="592E4AEA" w14:textId="57F4D904" w:rsidR="0071354D" w:rsidRPr="00A533E6" w:rsidRDefault="00D32B7F" w:rsidP="00450068">
            <w:pPr>
              <w:pStyle w:val="NormalWeb"/>
              <w:spacing w:before="0" w:beforeAutospacing="0" w:after="0" w:afterAutospacing="0"/>
              <w:jc w:val="center"/>
              <w:rPr>
                <w:sz w:val="22"/>
                <w:szCs w:val="22"/>
              </w:rPr>
            </w:pPr>
            <w:r w:rsidRPr="00A533E6">
              <w:rPr>
                <w:sz w:val="22"/>
                <w:szCs w:val="22"/>
              </w:rPr>
              <w:t>2</w:t>
            </w:r>
          </w:p>
        </w:tc>
        <w:tc>
          <w:tcPr>
            <w:tcW w:w="1128" w:type="dxa"/>
            <w:vAlign w:val="center"/>
          </w:tcPr>
          <w:p w14:paraId="5FFCD7C9" w14:textId="67364D16" w:rsidR="0071354D" w:rsidRPr="00A533E6" w:rsidRDefault="00D32B7F" w:rsidP="00450068">
            <w:pPr>
              <w:pStyle w:val="NormalWeb"/>
              <w:spacing w:before="0" w:beforeAutospacing="0" w:after="0" w:afterAutospacing="0"/>
              <w:jc w:val="center"/>
              <w:rPr>
                <w:sz w:val="22"/>
                <w:szCs w:val="22"/>
              </w:rPr>
            </w:pPr>
            <w:r w:rsidRPr="00A533E6">
              <w:rPr>
                <w:sz w:val="22"/>
                <w:szCs w:val="22"/>
              </w:rPr>
              <w:t>3</w:t>
            </w:r>
          </w:p>
        </w:tc>
      </w:tr>
      <w:tr w:rsidR="00B45B87" w:rsidRPr="00A533E6" w14:paraId="6F2D1CA9" w14:textId="77777777" w:rsidTr="00B45B87">
        <w:trPr>
          <w:trHeight w:val="249"/>
        </w:trPr>
        <w:tc>
          <w:tcPr>
            <w:tcW w:w="2208" w:type="dxa"/>
            <w:vAlign w:val="center"/>
          </w:tcPr>
          <w:p w14:paraId="4D9CFC4A" w14:textId="5BFFFB1E" w:rsidR="0071354D" w:rsidRPr="00A533E6" w:rsidRDefault="0071354D" w:rsidP="00450068">
            <w:pPr>
              <w:pStyle w:val="NormalWeb"/>
              <w:spacing w:before="0" w:beforeAutospacing="0" w:after="0" w:afterAutospacing="0"/>
              <w:jc w:val="center"/>
              <w:rPr>
                <w:b/>
                <w:sz w:val="22"/>
                <w:szCs w:val="22"/>
                <w:rPrChange w:id="149" w:author="Harry Cooper" w:date="2017-11-29T15:16:00Z">
                  <w:rPr>
                    <w:rFonts w:asciiTheme="minorHAnsi" w:hAnsiTheme="minorHAnsi"/>
                    <w:szCs w:val="22"/>
                  </w:rPr>
                </w:rPrChange>
              </w:rPr>
            </w:pPr>
            <w:r w:rsidRPr="00A533E6">
              <w:rPr>
                <w:b/>
                <w:sz w:val="22"/>
                <w:szCs w:val="22"/>
                <w:rPrChange w:id="150" w:author="Harry Cooper" w:date="2017-11-29T15:16:00Z">
                  <w:rPr>
                    <w:rFonts w:asciiTheme="minorHAnsi" w:hAnsiTheme="minorHAnsi"/>
                    <w:szCs w:val="22"/>
                  </w:rPr>
                </w:rPrChange>
              </w:rPr>
              <w:t>Language</w:t>
            </w:r>
          </w:p>
        </w:tc>
        <w:tc>
          <w:tcPr>
            <w:tcW w:w="511" w:type="dxa"/>
            <w:vAlign w:val="center"/>
          </w:tcPr>
          <w:p w14:paraId="557E3D28" w14:textId="755F8F05" w:rsidR="0071354D" w:rsidRPr="00A533E6" w:rsidRDefault="0071354D" w:rsidP="00450068">
            <w:pPr>
              <w:pStyle w:val="NormalWeb"/>
              <w:spacing w:before="0" w:beforeAutospacing="0" w:after="0" w:afterAutospacing="0"/>
              <w:jc w:val="center"/>
              <w:rPr>
                <w:sz w:val="22"/>
                <w:szCs w:val="22"/>
              </w:rPr>
            </w:pPr>
            <w:r w:rsidRPr="00A533E6">
              <w:rPr>
                <w:sz w:val="22"/>
                <w:szCs w:val="22"/>
              </w:rPr>
              <w:t>0.2</w:t>
            </w:r>
          </w:p>
        </w:tc>
        <w:tc>
          <w:tcPr>
            <w:tcW w:w="1080" w:type="dxa"/>
            <w:vAlign w:val="center"/>
          </w:tcPr>
          <w:p w14:paraId="1A878173" w14:textId="62F0A909" w:rsidR="0071354D" w:rsidRPr="00A533E6" w:rsidRDefault="00450068" w:rsidP="00450068">
            <w:pPr>
              <w:pStyle w:val="NormalWeb"/>
              <w:spacing w:before="0" w:beforeAutospacing="0" w:after="0" w:afterAutospacing="0"/>
              <w:jc w:val="center"/>
              <w:rPr>
                <w:sz w:val="22"/>
                <w:szCs w:val="22"/>
              </w:rPr>
            </w:pPr>
            <w:r w:rsidRPr="00A533E6">
              <w:rPr>
                <w:sz w:val="22"/>
                <w:szCs w:val="22"/>
              </w:rPr>
              <w:t>2</w:t>
            </w:r>
          </w:p>
        </w:tc>
        <w:tc>
          <w:tcPr>
            <w:tcW w:w="1030" w:type="dxa"/>
            <w:vAlign w:val="center"/>
          </w:tcPr>
          <w:p w14:paraId="5B7DC5BC" w14:textId="0CDBA6F3" w:rsidR="0071354D" w:rsidRPr="00A533E6" w:rsidRDefault="00450068" w:rsidP="00450068">
            <w:pPr>
              <w:pStyle w:val="NormalWeb"/>
              <w:spacing w:before="0" w:beforeAutospacing="0" w:after="0" w:afterAutospacing="0"/>
              <w:jc w:val="center"/>
              <w:rPr>
                <w:sz w:val="22"/>
                <w:szCs w:val="22"/>
              </w:rPr>
            </w:pPr>
            <w:r w:rsidRPr="00A533E6">
              <w:rPr>
                <w:sz w:val="22"/>
                <w:szCs w:val="22"/>
              </w:rPr>
              <w:t>5</w:t>
            </w:r>
          </w:p>
        </w:tc>
        <w:tc>
          <w:tcPr>
            <w:tcW w:w="1104" w:type="dxa"/>
            <w:vAlign w:val="center"/>
          </w:tcPr>
          <w:p w14:paraId="0317968A" w14:textId="35BAA0F4" w:rsidR="0071354D" w:rsidRPr="00A533E6" w:rsidRDefault="00450068" w:rsidP="00450068">
            <w:pPr>
              <w:pStyle w:val="NormalWeb"/>
              <w:spacing w:before="0" w:beforeAutospacing="0" w:after="0" w:afterAutospacing="0"/>
              <w:jc w:val="center"/>
              <w:rPr>
                <w:sz w:val="22"/>
                <w:szCs w:val="22"/>
              </w:rPr>
            </w:pPr>
            <w:r w:rsidRPr="00A533E6">
              <w:rPr>
                <w:sz w:val="22"/>
                <w:szCs w:val="22"/>
              </w:rPr>
              <w:t>3</w:t>
            </w:r>
          </w:p>
        </w:tc>
        <w:tc>
          <w:tcPr>
            <w:tcW w:w="1111" w:type="dxa"/>
            <w:vAlign w:val="center"/>
          </w:tcPr>
          <w:p w14:paraId="3AF6EC6C" w14:textId="2537DEB5" w:rsidR="0071354D" w:rsidRPr="00A533E6" w:rsidRDefault="00450068" w:rsidP="00450068">
            <w:pPr>
              <w:pStyle w:val="NormalWeb"/>
              <w:spacing w:before="0" w:beforeAutospacing="0" w:after="0" w:afterAutospacing="0"/>
              <w:jc w:val="center"/>
              <w:rPr>
                <w:sz w:val="22"/>
                <w:szCs w:val="22"/>
              </w:rPr>
            </w:pPr>
            <w:r w:rsidRPr="00A533E6">
              <w:rPr>
                <w:sz w:val="22"/>
                <w:szCs w:val="22"/>
              </w:rPr>
              <w:t>3</w:t>
            </w:r>
          </w:p>
        </w:tc>
        <w:tc>
          <w:tcPr>
            <w:tcW w:w="1128" w:type="dxa"/>
            <w:vAlign w:val="center"/>
          </w:tcPr>
          <w:p w14:paraId="2DD8BF3C" w14:textId="6CC628A2" w:rsidR="0071354D" w:rsidRPr="00A533E6" w:rsidRDefault="006C3661" w:rsidP="00450068">
            <w:pPr>
              <w:pStyle w:val="NormalWeb"/>
              <w:spacing w:before="0" w:beforeAutospacing="0" w:after="0" w:afterAutospacing="0"/>
              <w:jc w:val="center"/>
              <w:rPr>
                <w:sz w:val="22"/>
                <w:szCs w:val="22"/>
              </w:rPr>
            </w:pPr>
            <w:r w:rsidRPr="00A533E6">
              <w:rPr>
                <w:sz w:val="22"/>
                <w:szCs w:val="22"/>
              </w:rPr>
              <w:t>3</w:t>
            </w:r>
          </w:p>
        </w:tc>
      </w:tr>
      <w:tr w:rsidR="00B45B87" w:rsidRPr="00A533E6" w14:paraId="52E8CA6E" w14:textId="77777777" w:rsidTr="00B45B87">
        <w:trPr>
          <w:trHeight w:val="312"/>
        </w:trPr>
        <w:tc>
          <w:tcPr>
            <w:tcW w:w="2208" w:type="dxa"/>
            <w:vAlign w:val="center"/>
          </w:tcPr>
          <w:p w14:paraId="424E7A2A" w14:textId="2BB6808B" w:rsidR="0071354D" w:rsidRPr="00A533E6" w:rsidRDefault="0071354D" w:rsidP="00450068">
            <w:pPr>
              <w:pStyle w:val="NormalWeb"/>
              <w:spacing w:before="0" w:beforeAutospacing="0" w:after="0" w:afterAutospacing="0"/>
              <w:jc w:val="center"/>
              <w:rPr>
                <w:b/>
                <w:sz w:val="22"/>
                <w:szCs w:val="22"/>
              </w:rPr>
            </w:pPr>
            <w:r w:rsidRPr="00A533E6">
              <w:rPr>
                <w:b/>
                <w:sz w:val="22"/>
                <w:szCs w:val="22"/>
              </w:rPr>
              <w:t>Interaction during simulation (GUI)</w:t>
            </w:r>
          </w:p>
        </w:tc>
        <w:tc>
          <w:tcPr>
            <w:tcW w:w="511" w:type="dxa"/>
            <w:vAlign w:val="center"/>
          </w:tcPr>
          <w:p w14:paraId="16F5FF79" w14:textId="0C2DFA44" w:rsidR="0071354D" w:rsidRPr="00A533E6" w:rsidRDefault="0071354D" w:rsidP="00450068">
            <w:pPr>
              <w:pStyle w:val="NormalWeb"/>
              <w:spacing w:before="0" w:beforeAutospacing="0" w:after="0" w:afterAutospacing="0"/>
              <w:jc w:val="center"/>
              <w:rPr>
                <w:sz w:val="22"/>
                <w:szCs w:val="22"/>
              </w:rPr>
            </w:pPr>
            <w:r w:rsidRPr="00A533E6">
              <w:rPr>
                <w:sz w:val="22"/>
                <w:szCs w:val="22"/>
              </w:rPr>
              <w:t>0.1</w:t>
            </w:r>
          </w:p>
        </w:tc>
        <w:tc>
          <w:tcPr>
            <w:tcW w:w="1080" w:type="dxa"/>
            <w:vAlign w:val="center"/>
          </w:tcPr>
          <w:p w14:paraId="57B176DF" w14:textId="7F4649A4" w:rsidR="0071354D" w:rsidRPr="00A533E6" w:rsidRDefault="00450068" w:rsidP="00450068">
            <w:pPr>
              <w:pStyle w:val="NormalWeb"/>
              <w:spacing w:before="0" w:beforeAutospacing="0" w:after="0" w:afterAutospacing="0"/>
              <w:jc w:val="center"/>
              <w:rPr>
                <w:sz w:val="22"/>
                <w:szCs w:val="22"/>
              </w:rPr>
            </w:pPr>
            <w:r w:rsidRPr="00A533E6">
              <w:rPr>
                <w:sz w:val="22"/>
                <w:szCs w:val="22"/>
              </w:rPr>
              <w:t>3</w:t>
            </w:r>
          </w:p>
        </w:tc>
        <w:tc>
          <w:tcPr>
            <w:tcW w:w="1030" w:type="dxa"/>
            <w:vAlign w:val="center"/>
          </w:tcPr>
          <w:p w14:paraId="4E2A2C24" w14:textId="7DD8E4A0" w:rsidR="0071354D" w:rsidRPr="00A533E6" w:rsidRDefault="00450068" w:rsidP="00450068">
            <w:pPr>
              <w:pStyle w:val="NormalWeb"/>
              <w:spacing w:before="0" w:beforeAutospacing="0" w:after="0" w:afterAutospacing="0"/>
              <w:jc w:val="center"/>
              <w:rPr>
                <w:sz w:val="22"/>
                <w:szCs w:val="22"/>
              </w:rPr>
            </w:pPr>
            <w:r w:rsidRPr="00A533E6">
              <w:rPr>
                <w:sz w:val="22"/>
                <w:szCs w:val="22"/>
              </w:rPr>
              <w:t>1</w:t>
            </w:r>
          </w:p>
        </w:tc>
        <w:tc>
          <w:tcPr>
            <w:tcW w:w="1104" w:type="dxa"/>
            <w:vAlign w:val="center"/>
          </w:tcPr>
          <w:p w14:paraId="42EC46D5" w14:textId="528CBB70" w:rsidR="0071354D" w:rsidRPr="00A533E6" w:rsidRDefault="00450068" w:rsidP="00450068">
            <w:pPr>
              <w:pStyle w:val="NormalWeb"/>
              <w:spacing w:before="0" w:beforeAutospacing="0" w:after="0" w:afterAutospacing="0"/>
              <w:jc w:val="center"/>
              <w:rPr>
                <w:sz w:val="22"/>
                <w:szCs w:val="22"/>
              </w:rPr>
            </w:pPr>
            <w:r w:rsidRPr="00A533E6">
              <w:rPr>
                <w:sz w:val="22"/>
                <w:szCs w:val="22"/>
              </w:rPr>
              <w:t>5</w:t>
            </w:r>
          </w:p>
        </w:tc>
        <w:tc>
          <w:tcPr>
            <w:tcW w:w="1111" w:type="dxa"/>
            <w:vAlign w:val="center"/>
          </w:tcPr>
          <w:p w14:paraId="7D66267A" w14:textId="73041174" w:rsidR="0071354D" w:rsidRPr="00A533E6" w:rsidRDefault="00D10F3E" w:rsidP="00450068">
            <w:pPr>
              <w:pStyle w:val="NormalWeb"/>
              <w:spacing w:before="0" w:beforeAutospacing="0" w:after="0" w:afterAutospacing="0"/>
              <w:jc w:val="center"/>
              <w:rPr>
                <w:sz w:val="22"/>
                <w:szCs w:val="22"/>
              </w:rPr>
            </w:pPr>
            <w:r w:rsidRPr="00A533E6">
              <w:rPr>
                <w:sz w:val="22"/>
                <w:szCs w:val="22"/>
              </w:rPr>
              <w:t>4</w:t>
            </w:r>
          </w:p>
        </w:tc>
        <w:tc>
          <w:tcPr>
            <w:tcW w:w="1128" w:type="dxa"/>
            <w:vAlign w:val="center"/>
          </w:tcPr>
          <w:p w14:paraId="52DF1300" w14:textId="16FA5428" w:rsidR="0071354D" w:rsidRPr="00A533E6" w:rsidRDefault="00450068" w:rsidP="00450068">
            <w:pPr>
              <w:pStyle w:val="NormalWeb"/>
              <w:spacing w:before="0" w:beforeAutospacing="0" w:after="0" w:afterAutospacing="0"/>
              <w:jc w:val="center"/>
              <w:rPr>
                <w:sz w:val="22"/>
                <w:szCs w:val="22"/>
              </w:rPr>
            </w:pPr>
            <w:r w:rsidRPr="00A533E6">
              <w:rPr>
                <w:sz w:val="22"/>
                <w:szCs w:val="22"/>
              </w:rPr>
              <w:t>5</w:t>
            </w:r>
          </w:p>
        </w:tc>
      </w:tr>
      <w:tr w:rsidR="00B45B87" w:rsidRPr="00A533E6" w14:paraId="4ECC8177" w14:textId="77777777" w:rsidTr="00B45B87">
        <w:trPr>
          <w:trHeight w:val="192"/>
        </w:trPr>
        <w:tc>
          <w:tcPr>
            <w:tcW w:w="2208" w:type="dxa"/>
            <w:vAlign w:val="center"/>
          </w:tcPr>
          <w:p w14:paraId="5AE6DBF7" w14:textId="168F906B" w:rsidR="0071354D" w:rsidRPr="00A533E6" w:rsidRDefault="0071354D" w:rsidP="00450068">
            <w:pPr>
              <w:pStyle w:val="NormalWeb"/>
              <w:spacing w:before="0" w:beforeAutospacing="0" w:after="0" w:afterAutospacing="0"/>
              <w:jc w:val="center"/>
              <w:rPr>
                <w:b/>
                <w:sz w:val="22"/>
                <w:szCs w:val="22"/>
              </w:rPr>
            </w:pPr>
            <w:r w:rsidRPr="00A533E6">
              <w:rPr>
                <w:b/>
                <w:sz w:val="22"/>
                <w:szCs w:val="22"/>
              </w:rPr>
              <w:t>Speed</w:t>
            </w:r>
          </w:p>
        </w:tc>
        <w:tc>
          <w:tcPr>
            <w:tcW w:w="511" w:type="dxa"/>
            <w:vAlign w:val="center"/>
          </w:tcPr>
          <w:p w14:paraId="723F5EFD" w14:textId="1EA20956" w:rsidR="0071354D" w:rsidRPr="00A533E6" w:rsidRDefault="0071354D" w:rsidP="00450068">
            <w:pPr>
              <w:pStyle w:val="NormalWeb"/>
              <w:spacing w:before="0" w:beforeAutospacing="0" w:after="0" w:afterAutospacing="0"/>
              <w:jc w:val="center"/>
              <w:rPr>
                <w:sz w:val="22"/>
                <w:szCs w:val="22"/>
              </w:rPr>
            </w:pPr>
            <w:r w:rsidRPr="00A533E6">
              <w:rPr>
                <w:sz w:val="22"/>
                <w:szCs w:val="22"/>
              </w:rPr>
              <w:t>0.</w:t>
            </w:r>
            <w:r w:rsidR="00450068" w:rsidRPr="00A533E6">
              <w:rPr>
                <w:sz w:val="22"/>
                <w:szCs w:val="22"/>
              </w:rPr>
              <w:t>3</w:t>
            </w:r>
          </w:p>
        </w:tc>
        <w:tc>
          <w:tcPr>
            <w:tcW w:w="1080" w:type="dxa"/>
            <w:vAlign w:val="center"/>
          </w:tcPr>
          <w:p w14:paraId="659169B8" w14:textId="7279F6A7" w:rsidR="0071354D" w:rsidRPr="00A533E6" w:rsidRDefault="00D10F3E" w:rsidP="00450068">
            <w:pPr>
              <w:pStyle w:val="NormalWeb"/>
              <w:spacing w:before="0" w:beforeAutospacing="0" w:after="0" w:afterAutospacing="0"/>
              <w:jc w:val="center"/>
              <w:rPr>
                <w:sz w:val="22"/>
                <w:szCs w:val="22"/>
              </w:rPr>
            </w:pPr>
            <w:r w:rsidRPr="00A533E6">
              <w:rPr>
                <w:sz w:val="22"/>
                <w:szCs w:val="22"/>
              </w:rPr>
              <w:t>4</w:t>
            </w:r>
          </w:p>
        </w:tc>
        <w:tc>
          <w:tcPr>
            <w:tcW w:w="1030" w:type="dxa"/>
            <w:vAlign w:val="center"/>
          </w:tcPr>
          <w:p w14:paraId="1691B3A1" w14:textId="2A581515" w:rsidR="0071354D" w:rsidRPr="00A533E6" w:rsidRDefault="00450068" w:rsidP="00450068">
            <w:pPr>
              <w:pStyle w:val="NormalWeb"/>
              <w:spacing w:before="0" w:beforeAutospacing="0" w:after="0" w:afterAutospacing="0"/>
              <w:jc w:val="center"/>
              <w:rPr>
                <w:sz w:val="22"/>
                <w:szCs w:val="22"/>
              </w:rPr>
            </w:pPr>
            <w:r w:rsidRPr="00A533E6">
              <w:rPr>
                <w:sz w:val="22"/>
                <w:szCs w:val="22"/>
              </w:rPr>
              <w:t>2</w:t>
            </w:r>
          </w:p>
        </w:tc>
        <w:tc>
          <w:tcPr>
            <w:tcW w:w="1104" w:type="dxa"/>
            <w:vAlign w:val="center"/>
          </w:tcPr>
          <w:p w14:paraId="6EA4DDA9" w14:textId="4BF847CC" w:rsidR="0071354D" w:rsidRPr="00A533E6" w:rsidRDefault="00D10F3E" w:rsidP="00450068">
            <w:pPr>
              <w:pStyle w:val="NormalWeb"/>
              <w:spacing w:before="0" w:beforeAutospacing="0" w:after="0" w:afterAutospacing="0"/>
              <w:jc w:val="center"/>
              <w:rPr>
                <w:sz w:val="22"/>
                <w:szCs w:val="22"/>
              </w:rPr>
            </w:pPr>
            <w:r w:rsidRPr="00A533E6">
              <w:rPr>
                <w:sz w:val="22"/>
                <w:szCs w:val="22"/>
              </w:rPr>
              <w:t>4</w:t>
            </w:r>
          </w:p>
        </w:tc>
        <w:tc>
          <w:tcPr>
            <w:tcW w:w="1111" w:type="dxa"/>
            <w:vAlign w:val="center"/>
          </w:tcPr>
          <w:p w14:paraId="45D882BF" w14:textId="0EE742F1" w:rsidR="0071354D" w:rsidRPr="00A533E6" w:rsidRDefault="00D10F3E" w:rsidP="00450068">
            <w:pPr>
              <w:pStyle w:val="NormalWeb"/>
              <w:spacing w:before="0" w:beforeAutospacing="0" w:after="0" w:afterAutospacing="0"/>
              <w:jc w:val="center"/>
              <w:rPr>
                <w:sz w:val="22"/>
                <w:szCs w:val="22"/>
              </w:rPr>
            </w:pPr>
            <w:r w:rsidRPr="00A533E6">
              <w:rPr>
                <w:sz w:val="22"/>
                <w:szCs w:val="22"/>
              </w:rPr>
              <w:t>4</w:t>
            </w:r>
          </w:p>
        </w:tc>
        <w:tc>
          <w:tcPr>
            <w:tcW w:w="1128" w:type="dxa"/>
            <w:vAlign w:val="center"/>
          </w:tcPr>
          <w:p w14:paraId="1E1CB806" w14:textId="58FFC541" w:rsidR="0071354D" w:rsidRPr="00A533E6" w:rsidRDefault="00D10F3E" w:rsidP="00450068">
            <w:pPr>
              <w:pStyle w:val="NormalWeb"/>
              <w:spacing w:before="0" w:beforeAutospacing="0" w:after="0" w:afterAutospacing="0"/>
              <w:jc w:val="center"/>
              <w:rPr>
                <w:sz w:val="22"/>
                <w:szCs w:val="22"/>
              </w:rPr>
            </w:pPr>
            <w:r w:rsidRPr="00A533E6">
              <w:rPr>
                <w:sz w:val="22"/>
                <w:szCs w:val="22"/>
              </w:rPr>
              <w:t>4</w:t>
            </w:r>
          </w:p>
        </w:tc>
      </w:tr>
      <w:tr w:rsidR="00B45B87" w:rsidRPr="00A533E6" w14:paraId="57B99445" w14:textId="77777777" w:rsidTr="00B45B87">
        <w:trPr>
          <w:trHeight w:val="192"/>
        </w:trPr>
        <w:tc>
          <w:tcPr>
            <w:tcW w:w="2208" w:type="dxa"/>
            <w:vAlign w:val="center"/>
          </w:tcPr>
          <w:p w14:paraId="26318AF2" w14:textId="0579F536" w:rsidR="0071354D" w:rsidRPr="00A533E6" w:rsidRDefault="0071354D" w:rsidP="00450068">
            <w:pPr>
              <w:pStyle w:val="NormalWeb"/>
              <w:spacing w:before="0" w:beforeAutospacing="0" w:after="0" w:afterAutospacing="0"/>
              <w:jc w:val="center"/>
              <w:rPr>
                <w:b/>
                <w:sz w:val="22"/>
                <w:szCs w:val="22"/>
              </w:rPr>
            </w:pPr>
            <w:r w:rsidRPr="00A533E6">
              <w:rPr>
                <w:b/>
                <w:sz w:val="22"/>
                <w:szCs w:val="22"/>
              </w:rPr>
              <w:t>Familiarisation</w:t>
            </w:r>
          </w:p>
        </w:tc>
        <w:tc>
          <w:tcPr>
            <w:tcW w:w="511" w:type="dxa"/>
            <w:vAlign w:val="center"/>
          </w:tcPr>
          <w:p w14:paraId="27341426" w14:textId="6337CE3B" w:rsidR="0071354D" w:rsidRPr="00A533E6" w:rsidRDefault="0071354D" w:rsidP="00450068">
            <w:pPr>
              <w:pStyle w:val="NormalWeb"/>
              <w:spacing w:before="0" w:beforeAutospacing="0" w:after="0" w:afterAutospacing="0"/>
              <w:jc w:val="center"/>
              <w:rPr>
                <w:sz w:val="22"/>
                <w:szCs w:val="22"/>
              </w:rPr>
            </w:pPr>
            <w:r w:rsidRPr="00A533E6">
              <w:rPr>
                <w:sz w:val="22"/>
                <w:szCs w:val="22"/>
              </w:rPr>
              <w:t>0.1</w:t>
            </w:r>
          </w:p>
        </w:tc>
        <w:tc>
          <w:tcPr>
            <w:tcW w:w="1080" w:type="dxa"/>
            <w:vAlign w:val="center"/>
          </w:tcPr>
          <w:p w14:paraId="55AC31AA" w14:textId="16BC66D4" w:rsidR="0071354D" w:rsidRPr="00A533E6" w:rsidRDefault="00450068" w:rsidP="00450068">
            <w:pPr>
              <w:pStyle w:val="NormalWeb"/>
              <w:spacing w:before="0" w:beforeAutospacing="0" w:after="0" w:afterAutospacing="0"/>
              <w:jc w:val="center"/>
              <w:rPr>
                <w:sz w:val="22"/>
                <w:szCs w:val="22"/>
              </w:rPr>
            </w:pPr>
            <w:r w:rsidRPr="00A533E6">
              <w:rPr>
                <w:sz w:val="22"/>
                <w:szCs w:val="22"/>
              </w:rPr>
              <w:t>3</w:t>
            </w:r>
          </w:p>
        </w:tc>
        <w:tc>
          <w:tcPr>
            <w:tcW w:w="1030" w:type="dxa"/>
            <w:vAlign w:val="center"/>
          </w:tcPr>
          <w:p w14:paraId="49FA3919" w14:textId="102D8BCA" w:rsidR="0071354D" w:rsidRPr="00A533E6" w:rsidRDefault="00450068" w:rsidP="00450068">
            <w:pPr>
              <w:pStyle w:val="NormalWeb"/>
              <w:spacing w:before="0" w:beforeAutospacing="0" w:after="0" w:afterAutospacing="0"/>
              <w:jc w:val="center"/>
              <w:rPr>
                <w:sz w:val="22"/>
                <w:szCs w:val="22"/>
              </w:rPr>
            </w:pPr>
            <w:r w:rsidRPr="00A533E6">
              <w:rPr>
                <w:sz w:val="22"/>
                <w:szCs w:val="22"/>
              </w:rPr>
              <w:t>5</w:t>
            </w:r>
          </w:p>
        </w:tc>
        <w:tc>
          <w:tcPr>
            <w:tcW w:w="1104" w:type="dxa"/>
            <w:vAlign w:val="center"/>
          </w:tcPr>
          <w:p w14:paraId="1F6D54F7" w14:textId="3E5890F6" w:rsidR="0071354D" w:rsidRPr="00A533E6" w:rsidRDefault="00450068" w:rsidP="00450068">
            <w:pPr>
              <w:pStyle w:val="NormalWeb"/>
              <w:spacing w:before="0" w:beforeAutospacing="0" w:after="0" w:afterAutospacing="0"/>
              <w:jc w:val="center"/>
              <w:rPr>
                <w:sz w:val="22"/>
                <w:szCs w:val="22"/>
              </w:rPr>
            </w:pPr>
            <w:r w:rsidRPr="00A533E6">
              <w:rPr>
                <w:sz w:val="22"/>
                <w:szCs w:val="22"/>
              </w:rPr>
              <w:t>1</w:t>
            </w:r>
          </w:p>
        </w:tc>
        <w:tc>
          <w:tcPr>
            <w:tcW w:w="1111" w:type="dxa"/>
            <w:vAlign w:val="center"/>
          </w:tcPr>
          <w:p w14:paraId="40615C40" w14:textId="66BDF944" w:rsidR="0071354D" w:rsidRPr="00A533E6" w:rsidRDefault="00450068" w:rsidP="00450068">
            <w:pPr>
              <w:pStyle w:val="NormalWeb"/>
              <w:spacing w:before="0" w:beforeAutospacing="0" w:after="0" w:afterAutospacing="0"/>
              <w:jc w:val="center"/>
              <w:rPr>
                <w:sz w:val="22"/>
                <w:szCs w:val="22"/>
              </w:rPr>
            </w:pPr>
            <w:r w:rsidRPr="00A533E6">
              <w:rPr>
                <w:sz w:val="22"/>
                <w:szCs w:val="22"/>
              </w:rPr>
              <w:t>1</w:t>
            </w:r>
          </w:p>
        </w:tc>
        <w:tc>
          <w:tcPr>
            <w:tcW w:w="1128" w:type="dxa"/>
            <w:vAlign w:val="center"/>
          </w:tcPr>
          <w:p w14:paraId="721CD8E4" w14:textId="2110A5FC" w:rsidR="0071354D" w:rsidRPr="00A533E6" w:rsidRDefault="00450068" w:rsidP="00450068">
            <w:pPr>
              <w:pStyle w:val="NormalWeb"/>
              <w:spacing w:before="0" w:beforeAutospacing="0" w:after="0" w:afterAutospacing="0"/>
              <w:jc w:val="center"/>
              <w:rPr>
                <w:sz w:val="22"/>
                <w:szCs w:val="22"/>
              </w:rPr>
            </w:pPr>
            <w:r w:rsidRPr="00A533E6">
              <w:rPr>
                <w:sz w:val="22"/>
                <w:szCs w:val="22"/>
              </w:rPr>
              <w:t>1</w:t>
            </w:r>
          </w:p>
        </w:tc>
      </w:tr>
      <w:tr w:rsidR="00B45B87" w:rsidRPr="00A533E6" w14:paraId="7C9A74F5" w14:textId="77777777" w:rsidTr="00B45B87">
        <w:trPr>
          <w:trHeight w:val="192"/>
        </w:trPr>
        <w:tc>
          <w:tcPr>
            <w:tcW w:w="2208" w:type="dxa"/>
            <w:vAlign w:val="center"/>
          </w:tcPr>
          <w:p w14:paraId="397CCC64" w14:textId="4233A5C8" w:rsidR="0071354D" w:rsidRPr="00A533E6" w:rsidRDefault="0071354D" w:rsidP="00450068">
            <w:pPr>
              <w:pStyle w:val="NormalWeb"/>
              <w:spacing w:before="0" w:beforeAutospacing="0" w:after="0" w:afterAutospacing="0"/>
              <w:jc w:val="center"/>
              <w:rPr>
                <w:b/>
                <w:sz w:val="22"/>
                <w:szCs w:val="22"/>
              </w:rPr>
            </w:pPr>
            <w:r w:rsidRPr="00A533E6">
              <w:rPr>
                <w:b/>
                <w:sz w:val="22"/>
                <w:szCs w:val="22"/>
              </w:rPr>
              <w:t>Total</w:t>
            </w:r>
          </w:p>
        </w:tc>
        <w:tc>
          <w:tcPr>
            <w:tcW w:w="511" w:type="dxa"/>
            <w:vAlign w:val="center"/>
          </w:tcPr>
          <w:p w14:paraId="5D6EBDEF" w14:textId="243E1ADF" w:rsidR="0071354D" w:rsidRPr="00A533E6" w:rsidRDefault="0071354D" w:rsidP="00450068">
            <w:pPr>
              <w:pStyle w:val="NormalWeb"/>
              <w:spacing w:before="0" w:beforeAutospacing="0" w:after="0" w:afterAutospacing="0"/>
              <w:jc w:val="center"/>
              <w:rPr>
                <w:sz w:val="22"/>
                <w:szCs w:val="22"/>
              </w:rPr>
            </w:pPr>
            <w:r w:rsidRPr="00A533E6">
              <w:rPr>
                <w:sz w:val="22"/>
                <w:szCs w:val="22"/>
              </w:rPr>
              <w:t>1</w:t>
            </w:r>
          </w:p>
        </w:tc>
        <w:tc>
          <w:tcPr>
            <w:tcW w:w="1080" w:type="dxa"/>
            <w:vAlign w:val="center"/>
          </w:tcPr>
          <w:p w14:paraId="03B9EF8C" w14:textId="599153C6" w:rsidR="0071354D" w:rsidRPr="00A533E6" w:rsidRDefault="000D5B5D" w:rsidP="00450068">
            <w:pPr>
              <w:pStyle w:val="NormalWeb"/>
              <w:spacing w:before="0" w:beforeAutospacing="0" w:after="0" w:afterAutospacing="0"/>
              <w:jc w:val="center"/>
              <w:rPr>
                <w:sz w:val="22"/>
                <w:szCs w:val="22"/>
              </w:rPr>
            </w:pPr>
            <w:r w:rsidRPr="00A533E6">
              <w:rPr>
                <w:sz w:val="22"/>
                <w:szCs w:val="22"/>
              </w:rPr>
              <w:t>2.8</w:t>
            </w:r>
          </w:p>
        </w:tc>
        <w:tc>
          <w:tcPr>
            <w:tcW w:w="1030" w:type="dxa"/>
            <w:vAlign w:val="center"/>
          </w:tcPr>
          <w:p w14:paraId="0F2791D3" w14:textId="3747AF3E" w:rsidR="0071354D" w:rsidRPr="00A533E6" w:rsidRDefault="000D5B5D" w:rsidP="00450068">
            <w:pPr>
              <w:pStyle w:val="NormalWeb"/>
              <w:spacing w:before="0" w:beforeAutospacing="0" w:after="0" w:afterAutospacing="0"/>
              <w:jc w:val="center"/>
              <w:rPr>
                <w:sz w:val="22"/>
                <w:szCs w:val="22"/>
              </w:rPr>
            </w:pPr>
            <w:r w:rsidRPr="00A533E6">
              <w:rPr>
                <w:sz w:val="22"/>
                <w:szCs w:val="22"/>
              </w:rPr>
              <w:t>3.5</w:t>
            </w:r>
          </w:p>
        </w:tc>
        <w:tc>
          <w:tcPr>
            <w:tcW w:w="1104" w:type="dxa"/>
            <w:vAlign w:val="center"/>
          </w:tcPr>
          <w:p w14:paraId="7C11F576" w14:textId="52DD563D" w:rsidR="0071354D" w:rsidRPr="00A533E6" w:rsidRDefault="00641F02" w:rsidP="00450068">
            <w:pPr>
              <w:pStyle w:val="NormalWeb"/>
              <w:spacing w:before="0" w:beforeAutospacing="0" w:after="0" w:afterAutospacing="0"/>
              <w:jc w:val="center"/>
              <w:rPr>
                <w:sz w:val="22"/>
                <w:szCs w:val="22"/>
              </w:rPr>
            </w:pPr>
            <w:r w:rsidRPr="00A533E6">
              <w:rPr>
                <w:sz w:val="22"/>
                <w:szCs w:val="22"/>
              </w:rPr>
              <w:t>3.3</w:t>
            </w:r>
          </w:p>
        </w:tc>
        <w:tc>
          <w:tcPr>
            <w:tcW w:w="1111" w:type="dxa"/>
            <w:vAlign w:val="center"/>
          </w:tcPr>
          <w:p w14:paraId="58029758" w14:textId="10423E1A" w:rsidR="0071354D" w:rsidRPr="00A533E6" w:rsidRDefault="00641F02" w:rsidP="00450068">
            <w:pPr>
              <w:pStyle w:val="NormalWeb"/>
              <w:spacing w:before="0" w:beforeAutospacing="0" w:after="0" w:afterAutospacing="0"/>
              <w:jc w:val="center"/>
              <w:rPr>
                <w:sz w:val="22"/>
                <w:szCs w:val="22"/>
              </w:rPr>
            </w:pPr>
            <w:r w:rsidRPr="00A533E6">
              <w:rPr>
                <w:sz w:val="22"/>
                <w:szCs w:val="22"/>
              </w:rPr>
              <w:t>3.2</w:t>
            </w:r>
          </w:p>
        </w:tc>
        <w:tc>
          <w:tcPr>
            <w:tcW w:w="1128" w:type="dxa"/>
            <w:vAlign w:val="center"/>
          </w:tcPr>
          <w:p w14:paraId="7674DEF6" w14:textId="58551A0D" w:rsidR="0071354D" w:rsidRPr="00A533E6" w:rsidRDefault="00641F02" w:rsidP="00450068">
            <w:pPr>
              <w:pStyle w:val="NormalWeb"/>
              <w:spacing w:before="0" w:beforeAutospacing="0" w:after="0" w:afterAutospacing="0"/>
              <w:jc w:val="center"/>
              <w:rPr>
                <w:sz w:val="22"/>
                <w:szCs w:val="22"/>
              </w:rPr>
            </w:pPr>
            <w:r w:rsidRPr="00A533E6">
              <w:rPr>
                <w:sz w:val="22"/>
                <w:szCs w:val="22"/>
              </w:rPr>
              <w:t>3.5</w:t>
            </w:r>
          </w:p>
        </w:tc>
      </w:tr>
    </w:tbl>
    <w:p w14:paraId="4B96CE50" w14:textId="3DE9965B" w:rsidR="00DD75A9" w:rsidRPr="00A533E6" w:rsidRDefault="00610676" w:rsidP="003675AB">
      <w:pPr>
        <w:pStyle w:val="NormalWeb"/>
        <w:spacing w:before="0" w:beforeAutospacing="0" w:after="0" w:afterAutospacing="0"/>
        <w:ind w:left="720"/>
        <w:rPr>
          <w:szCs w:val="22"/>
        </w:rPr>
      </w:pPr>
      <w:r>
        <w:rPr>
          <w:szCs w:val="22"/>
        </w:rPr>
        <w:t>Table 2.1</w:t>
      </w:r>
      <w:r w:rsidR="003675AB" w:rsidRPr="00A533E6">
        <w:rPr>
          <w:szCs w:val="22"/>
        </w:rPr>
        <w:t>: Quantifying the differences between possible software</w:t>
      </w:r>
    </w:p>
    <w:p w14:paraId="4A97C8D4" w14:textId="76CF2C2F" w:rsidR="003A46F8" w:rsidRPr="00A533E6" w:rsidDel="00D933E4" w:rsidRDefault="003A46F8" w:rsidP="00046277">
      <w:pPr>
        <w:pStyle w:val="NormalWeb"/>
        <w:spacing w:before="0" w:beforeAutospacing="0" w:after="0" w:afterAutospacing="0"/>
        <w:ind w:left="720"/>
        <w:rPr>
          <w:del w:id="151" w:author="Harry Cooper" w:date="2017-11-29T15:19:00Z"/>
          <w:szCs w:val="22"/>
        </w:rPr>
      </w:pPr>
      <w:commentRangeStart w:id="152"/>
      <w:del w:id="153" w:author="Harry Cooper" w:date="2017-11-29T15:19:00Z">
        <w:r w:rsidRPr="00A533E6" w:rsidDel="00D933E4">
          <w:rPr>
            <w:szCs w:val="22"/>
          </w:rPr>
          <w:delText xml:space="preserve">This program is useful as it automatically outputs a graph showing the growth of each cell type over time, shown below. This can be used in my application to determine the rate of time required for the wound to heal with different starting parameters.  </w:delText>
        </w:r>
        <w:commentRangeEnd w:id="152"/>
        <w:r w:rsidR="00D20D96" w:rsidRPr="00A533E6" w:rsidDel="00D933E4">
          <w:rPr>
            <w:rStyle w:val="CommentReference"/>
          </w:rPr>
          <w:commentReference w:id="152"/>
        </w:r>
      </w:del>
    </w:p>
    <w:p w14:paraId="610E4DF1" w14:textId="78F959A0" w:rsidR="003A46F8" w:rsidRPr="00A533E6" w:rsidDel="00D933E4" w:rsidRDefault="003A46F8" w:rsidP="003A46F8">
      <w:pPr>
        <w:pStyle w:val="NormalWeb"/>
        <w:spacing w:before="0" w:beforeAutospacing="0" w:after="0" w:afterAutospacing="0"/>
        <w:ind w:firstLine="720"/>
        <w:rPr>
          <w:del w:id="154" w:author="Harry Cooper" w:date="2017-11-29T15:19:00Z"/>
          <w:szCs w:val="22"/>
        </w:rPr>
      </w:pPr>
      <w:del w:id="155" w:author="Harry Cooper" w:date="2017-11-29T15:19:00Z">
        <w:r w:rsidRPr="00E70F12" w:rsidDel="00D933E4">
          <w:rPr>
            <w:noProof/>
            <w:szCs w:val="22"/>
          </w:rPr>
          <w:drawing>
            <wp:inline distT="0" distB="0" distL="0" distR="0" wp14:anchorId="3A964B8D" wp14:editId="1F0EFCA0">
              <wp:extent cx="5486400" cy="3657600"/>
              <wp:effectExtent l="0" t="0" r="0" b="0"/>
              <wp:docPr id="2" name="Picture 2" descr="../CellABM_student_ver/1mm2-100-200/growth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lABM_student_ver/1mm2-100-200/growth_curv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del>
    </w:p>
    <w:p w14:paraId="79495F7A" w14:textId="6499E8AC" w:rsidR="003A46F8" w:rsidRPr="00A533E6" w:rsidDel="00D933E4" w:rsidRDefault="003A46F8" w:rsidP="003A46F8">
      <w:pPr>
        <w:pStyle w:val="NormalWeb"/>
        <w:spacing w:before="0" w:beforeAutospacing="0" w:after="0" w:afterAutospacing="0"/>
        <w:rPr>
          <w:del w:id="156" w:author="Harry Cooper" w:date="2017-11-29T15:19:00Z"/>
          <w:szCs w:val="22"/>
        </w:rPr>
      </w:pPr>
      <w:commentRangeStart w:id="157"/>
      <w:del w:id="158" w:author="Harry Cooper" w:date="2017-11-29T15:19:00Z">
        <w:r w:rsidRPr="00A533E6" w:rsidDel="00D933E4">
          <w:rPr>
            <w:szCs w:val="22"/>
          </w:rPr>
          <w:delText>Figure taken from running Marziahs program with 0.1mm</w:delText>
        </w:r>
        <w:r w:rsidRPr="00A533E6" w:rsidDel="00D933E4">
          <w:rPr>
            <w:szCs w:val="22"/>
            <w:vertAlign w:val="superscript"/>
          </w:rPr>
          <w:delText>2</w:delText>
        </w:r>
        <w:r w:rsidRPr="00A533E6" w:rsidDel="00D933E4">
          <w:rPr>
            <w:szCs w:val="22"/>
          </w:rPr>
          <w:delText xml:space="preserve"> area, 100 cancer cells and 200 stem </w:delText>
        </w:r>
        <w:commentRangeStart w:id="159"/>
        <w:r w:rsidRPr="00A533E6" w:rsidDel="00D933E4">
          <w:rPr>
            <w:szCs w:val="22"/>
          </w:rPr>
          <w:delText>cells</w:delText>
        </w:r>
        <w:commentRangeEnd w:id="159"/>
        <w:r w:rsidR="00D20D96" w:rsidRPr="00A533E6" w:rsidDel="00D933E4">
          <w:rPr>
            <w:rStyle w:val="CommentReference"/>
          </w:rPr>
          <w:commentReference w:id="159"/>
        </w:r>
        <w:r w:rsidRPr="00A533E6" w:rsidDel="00D933E4">
          <w:rPr>
            <w:szCs w:val="22"/>
          </w:rPr>
          <w:delText>.</w:delText>
        </w:r>
        <w:commentRangeEnd w:id="157"/>
        <w:r w:rsidR="00F65495" w:rsidRPr="00A533E6" w:rsidDel="00D933E4">
          <w:rPr>
            <w:rStyle w:val="CommentReference"/>
          </w:rPr>
          <w:commentReference w:id="157"/>
        </w:r>
      </w:del>
    </w:p>
    <w:p w14:paraId="61BA3340" w14:textId="7671A816" w:rsidR="007D6F87" w:rsidRPr="00A533E6" w:rsidDel="00D933E4" w:rsidRDefault="007D6F87" w:rsidP="003A46F8">
      <w:pPr>
        <w:pStyle w:val="NormalWeb"/>
        <w:spacing w:before="0" w:beforeAutospacing="0" w:after="0" w:afterAutospacing="0"/>
        <w:rPr>
          <w:del w:id="160" w:author="Harry Cooper" w:date="2017-11-29T15:19:00Z"/>
          <w:szCs w:val="22"/>
        </w:rPr>
      </w:pPr>
      <w:del w:id="161" w:author="Harry Cooper" w:date="2017-11-29T15:19:00Z">
        <w:r w:rsidRPr="00E70F12" w:rsidDel="00D933E4">
          <w:rPr>
            <w:noProof/>
            <w:szCs w:val="22"/>
          </w:rPr>
          <w:drawing>
            <wp:anchor distT="0" distB="0" distL="114300" distR="114300" simplePos="0" relativeHeight="251660288" behindDoc="0" locked="0" layoutInCell="1" allowOverlap="1" wp14:anchorId="1737D117" wp14:editId="391A57AE">
              <wp:simplePos x="0" y="0"/>
              <wp:positionH relativeFrom="column">
                <wp:posOffset>2679700</wp:posOffset>
              </wp:positionH>
              <wp:positionV relativeFrom="paragraph">
                <wp:posOffset>658495</wp:posOffset>
              </wp:positionV>
              <wp:extent cx="3596640" cy="2397760"/>
              <wp:effectExtent l="0" t="0" r="10160" b="0"/>
              <wp:wrapSquare wrapText="bothSides"/>
              <wp:docPr id="4" name="Picture 4" descr="../CellABM_student_ver/1mm2-100-200/2d/Iteration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lABM_student_ver/1mm2-100-200/2d/Iteration_5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96640" cy="2397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0F12" w:rsidDel="00D933E4">
          <w:rPr>
            <w:noProof/>
            <w:szCs w:val="22"/>
          </w:rPr>
          <w:drawing>
            <wp:anchor distT="0" distB="0" distL="114300" distR="114300" simplePos="0" relativeHeight="251659264" behindDoc="0" locked="0" layoutInCell="1" allowOverlap="1" wp14:anchorId="5B88B093" wp14:editId="47932510">
              <wp:simplePos x="0" y="0"/>
              <wp:positionH relativeFrom="column">
                <wp:posOffset>-635000</wp:posOffset>
              </wp:positionH>
              <wp:positionV relativeFrom="paragraph">
                <wp:posOffset>659130</wp:posOffset>
              </wp:positionV>
              <wp:extent cx="3524250" cy="2349500"/>
              <wp:effectExtent l="0" t="0" r="6350" b="12700"/>
              <wp:wrapSquare wrapText="bothSides"/>
              <wp:docPr id="3" name="Picture 3" descr="../CellABM_student_ver/1mm2-100-200/2d/Initial_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lABM_student_ver/1mm2-100-200/2d/Initial_Setu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24250" cy="234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33E6" w:rsidDel="00D933E4">
          <w:rPr>
            <w:szCs w:val="22"/>
          </w:rPr>
          <w:delText>Marzihas code also outputs a 2D and 3D image of environment each iteration, this shows the movement of the cells over time.</w:delText>
        </w:r>
        <w:r w:rsidRPr="00A533E6" w:rsidDel="00D933E4">
          <w:rPr>
            <w:noProof/>
            <w:szCs w:val="22"/>
          </w:rPr>
          <w:delText xml:space="preserve"> Which will be useful to demonstrate the emergent behaviours of wound healing with age.</w:delText>
        </w:r>
      </w:del>
    </w:p>
    <w:p w14:paraId="5C40AC87" w14:textId="014A4D75" w:rsidR="007D6F87" w:rsidRPr="00A533E6" w:rsidDel="00D933E4" w:rsidRDefault="007D6F87" w:rsidP="003A46F8">
      <w:pPr>
        <w:pStyle w:val="NormalWeb"/>
        <w:spacing w:before="0" w:beforeAutospacing="0" w:after="0" w:afterAutospacing="0"/>
        <w:rPr>
          <w:del w:id="162" w:author="Harry Cooper" w:date="2017-11-29T15:19:00Z"/>
          <w:szCs w:val="22"/>
        </w:rPr>
      </w:pPr>
    </w:p>
    <w:p w14:paraId="1B3DEED2" w14:textId="2764855E" w:rsidR="003A46F8" w:rsidRPr="00A533E6" w:rsidDel="00D933E4" w:rsidRDefault="003A46F8" w:rsidP="003A46F8">
      <w:pPr>
        <w:pStyle w:val="NormalWeb"/>
        <w:spacing w:before="0" w:beforeAutospacing="0" w:after="0" w:afterAutospacing="0"/>
        <w:rPr>
          <w:del w:id="163" w:author="Harry Cooper" w:date="2017-11-29T15:19:00Z"/>
          <w:szCs w:val="22"/>
        </w:rPr>
      </w:pPr>
      <w:del w:id="164" w:author="Harry Cooper" w:date="2017-11-29T15:19:00Z">
        <w:r w:rsidRPr="00A533E6" w:rsidDel="00D933E4">
          <w:rPr>
            <w:szCs w:val="22"/>
          </w:rPr>
          <w:delText xml:space="preserve">A possible </w:delText>
        </w:r>
      </w:del>
      <w:commentRangeStart w:id="165"/>
      <w:del w:id="166" w:author="Harry Cooper" w:date="2017-11-29T15:17:00Z">
        <w:r w:rsidRPr="00A533E6" w:rsidDel="00CA0BCF">
          <w:rPr>
            <w:szCs w:val="22"/>
          </w:rPr>
          <w:delText>detriment</w:delText>
        </w:r>
        <w:commentRangeEnd w:id="165"/>
        <w:r w:rsidR="00D20D96" w:rsidRPr="00A533E6" w:rsidDel="00CA0BCF">
          <w:rPr>
            <w:rStyle w:val="CommentReference"/>
          </w:rPr>
          <w:commentReference w:id="165"/>
        </w:r>
        <w:r w:rsidRPr="00A533E6" w:rsidDel="00CA0BCF">
          <w:rPr>
            <w:szCs w:val="22"/>
          </w:rPr>
          <w:delText xml:space="preserve"> </w:delText>
        </w:r>
      </w:del>
      <w:del w:id="167" w:author="Harry Cooper" w:date="2017-11-29T15:19:00Z">
        <w:r w:rsidRPr="00A533E6" w:rsidDel="00D933E4">
          <w:rPr>
            <w:szCs w:val="22"/>
          </w:rPr>
          <w:delText xml:space="preserve">to Marzihas code currently is the computational power required. Running the above simulation on my machine (Mac Book Pro 2.8Ghz i7) </w:delText>
        </w:r>
        <w:r w:rsidR="007D6F87" w:rsidRPr="00A533E6" w:rsidDel="00D933E4">
          <w:rPr>
            <w:szCs w:val="22"/>
          </w:rPr>
          <w:delText>took 22 minutes and 44 seconds to compute 50 iterations. Scaling this up to 1mm</w:delText>
        </w:r>
        <w:r w:rsidR="007D6F87" w:rsidRPr="00A533E6" w:rsidDel="00D933E4">
          <w:rPr>
            <w:szCs w:val="22"/>
            <w:vertAlign w:val="superscript"/>
          </w:rPr>
          <w:delText>2</w:delText>
        </w:r>
        <w:r w:rsidR="007D6F87" w:rsidRPr="00A533E6" w:rsidDel="00D933E4">
          <w:rPr>
            <w:szCs w:val="22"/>
          </w:rPr>
          <w:delText xml:space="preserve"> would therefore take a significant amount of time longer. </w:delText>
        </w:r>
      </w:del>
      <w:del w:id="168" w:author="Harry Cooper" w:date="2017-11-29T15:17:00Z">
        <w:r w:rsidR="007D6F87" w:rsidRPr="00A533E6" w:rsidDel="00CA0BCF">
          <w:rPr>
            <w:szCs w:val="22"/>
          </w:rPr>
          <w:delText xml:space="preserve">This may be a code inefficiency or Marzihas rules being too complex. </w:delText>
        </w:r>
      </w:del>
    </w:p>
    <w:p w14:paraId="2C4E7D1B" w14:textId="0B811D27" w:rsidR="00C67C57" w:rsidRPr="00A533E6" w:rsidDel="00D933E4" w:rsidRDefault="007D6F87" w:rsidP="001F2C85">
      <w:pPr>
        <w:pStyle w:val="NormalWeb"/>
        <w:spacing w:before="0" w:beforeAutospacing="0" w:after="0" w:afterAutospacing="0"/>
        <w:rPr>
          <w:del w:id="169" w:author="Harry Cooper" w:date="2017-11-29T15:19:00Z"/>
          <w:szCs w:val="22"/>
        </w:rPr>
      </w:pPr>
      <w:del w:id="170" w:author="Harry Cooper" w:date="2017-11-29T15:19:00Z">
        <w:r w:rsidRPr="00A533E6" w:rsidDel="00D933E4">
          <w:rPr>
            <w:szCs w:val="22"/>
          </w:rPr>
          <w:delText xml:space="preserve">Another downside is that Marzihas code doesn’t implement any cell growth, and each cell is the same diameter as every other cell for the whole simulation. </w:delText>
        </w:r>
        <w:commentRangeStart w:id="171"/>
        <w:r w:rsidRPr="00A533E6" w:rsidDel="00D933E4">
          <w:rPr>
            <w:szCs w:val="22"/>
          </w:rPr>
          <w:delText>This is a simplification which I’ll endeavour to update with my implementation.</w:delText>
        </w:r>
        <w:commentRangeEnd w:id="171"/>
        <w:r w:rsidR="00D20D96" w:rsidRPr="00A533E6" w:rsidDel="00D933E4">
          <w:rPr>
            <w:rStyle w:val="CommentReference"/>
          </w:rPr>
          <w:commentReference w:id="171"/>
        </w:r>
      </w:del>
    </w:p>
    <w:p w14:paraId="33A9A06E" w14:textId="1AC3F469" w:rsidR="0049568A" w:rsidRPr="00A533E6" w:rsidRDefault="0049568A" w:rsidP="00BE672F">
      <w:pPr>
        <w:pStyle w:val="NormalWeb"/>
        <w:spacing w:before="0" w:beforeAutospacing="0" w:after="0" w:afterAutospacing="0"/>
        <w:rPr>
          <w:sz w:val="22"/>
          <w:szCs w:val="22"/>
        </w:rPr>
      </w:pPr>
      <w:r w:rsidRPr="00A533E6">
        <w:rPr>
          <w:sz w:val="22"/>
          <w:szCs w:val="22"/>
        </w:rPr>
        <w:t> </w:t>
      </w:r>
    </w:p>
    <w:p w14:paraId="1E986557" w14:textId="490AFA4F" w:rsidR="0049568A" w:rsidRPr="00A533E6" w:rsidRDefault="00DD2494" w:rsidP="00BE672F">
      <w:pPr>
        <w:rPr>
          <w:b/>
        </w:rPr>
      </w:pPr>
      <w:r>
        <w:rPr>
          <w:b/>
        </w:rPr>
        <w:t xml:space="preserve">3 </w:t>
      </w:r>
      <w:r w:rsidR="0049568A" w:rsidRPr="00A533E6">
        <w:rPr>
          <w:b/>
        </w:rPr>
        <w:t>Requirements and Analysis</w:t>
      </w:r>
    </w:p>
    <w:p w14:paraId="0D7C7115" w14:textId="77777777" w:rsidR="0049568A" w:rsidRPr="00A533E6" w:rsidRDefault="0049568A" w:rsidP="00BE672F"/>
    <w:p w14:paraId="7385A608" w14:textId="453194F8" w:rsidR="0049568A" w:rsidRPr="00A533E6" w:rsidRDefault="00DD2494" w:rsidP="00BE672F">
      <w:r>
        <w:t xml:space="preserve">3.1 </w:t>
      </w:r>
      <w:r w:rsidR="0049568A" w:rsidRPr="00A533E6">
        <w:t>Aims and Objectives</w:t>
      </w:r>
    </w:p>
    <w:p w14:paraId="693F74D1" w14:textId="77777777" w:rsidR="0049568A" w:rsidRPr="00A533E6" w:rsidRDefault="0049568A" w:rsidP="00BE672F">
      <w:pPr>
        <w:rPr>
          <w:sz w:val="22"/>
          <w:szCs w:val="22"/>
        </w:rPr>
      </w:pPr>
      <w:r w:rsidRPr="00A533E6">
        <w:rPr>
          <w:sz w:val="22"/>
          <w:szCs w:val="22"/>
        </w:rPr>
        <w:t> </w:t>
      </w:r>
    </w:p>
    <w:p w14:paraId="279647FF" w14:textId="41A49CDC" w:rsidR="00FE5A83" w:rsidRPr="00A533E6" w:rsidRDefault="00164FDF" w:rsidP="00164FDF">
      <w:pPr>
        <w:ind w:left="720"/>
        <w:rPr>
          <w:sz w:val="22"/>
          <w:szCs w:val="22"/>
        </w:rPr>
      </w:pPr>
      <w:r w:rsidRPr="00A533E6">
        <w:rPr>
          <w:sz w:val="22"/>
          <w:szCs w:val="22"/>
        </w:rPr>
        <w:t xml:space="preserve">The main aim of this project is to demonstrate and help professional understand further the affect ageing, and other physiological factors, has on the ability for a wounded area of ECs to repair itself. The main observation will be time taken for the ECs to divide and move into the </w:t>
      </w:r>
      <w:r w:rsidR="00A90290" w:rsidRPr="00A533E6">
        <w:rPr>
          <w:sz w:val="22"/>
          <w:szCs w:val="22"/>
        </w:rPr>
        <w:t>gap of the</w:t>
      </w:r>
      <w:r w:rsidRPr="00A533E6">
        <w:rPr>
          <w:sz w:val="22"/>
          <w:szCs w:val="22"/>
        </w:rPr>
        <w:t xml:space="preserve"> wound, once more forming a confluent layer. </w:t>
      </w:r>
    </w:p>
    <w:p w14:paraId="0A52F2F8" w14:textId="1276B7C9" w:rsidR="00164FDF" w:rsidRPr="00A533E6" w:rsidRDefault="00164FDF" w:rsidP="00164FDF">
      <w:pPr>
        <w:ind w:left="720"/>
        <w:rPr>
          <w:sz w:val="22"/>
          <w:szCs w:val="22"/>
        </w:rPr>
      </w:pPr>
      <w:r w:rsidRPr="00A533E6">
        <w:rPr>
          <w:sz w:val="22"/>
          <w:szCs w:val="22"/>
        </w:rPr>
        <w:t xml:space="preserve">To facilitate the main aim, we’ve seen the benefits several current </w:t>
      </w:r>
      <w:r w:rsidR="00C825FA" w:rsidRPr="00A533E6">
        <w:rPr>
          <w:sz w:val="22"/>
          <w:szCs w:val="22"/>
        </w:rPr>
        <w:t>software</w:t>
      </w:r>
      <w:r w:rsidRPr="00A533E6">
        <w:rPr>
          <w:sz w:val="22"/>
          <w:szCs w:val="22"/>
        </w:rPr>
        <w:t xml:space="preserve"> have</w:t>
      </w:r>
      <w:r w:rsidR="00A90290" w:rsidRPr="00A533E6">
        <w:rPr>
          <w:sz w:val="22"/>
          <w:szCs w:val="22"/>
        </w:rPr>
        <w:t>,</w:t>
      </w:r>
      <w:r w:rsidRPr="00A533E6">
        <w:rPr>
          <w:sz w:val="22"/>
          <w:szCs w:val="22"/>
        </w:rPr>
        <w:t xml:space="preserve"> t</w:t>
      </w:r>
      <w:r w:rsidR="00C825FA" w:rsidRPr="00A533E6">
        <w:rPr>
          <w:sz w:val="22"/>
          <w:szCs w:val="22"/>
        </w:rPr>
        <w:t>o form the start of the project;</w:t>
      </w:r>
      <w:r w:rsidRPr="00A533E6">
        <w:rPr>
          <w:sz w:val="22"/>
          <w:szCs w:val="22"/>
        </w:rPr>
        <w:t xml:space="preserve"> </w:t>
      </w:r>
      <w:r w:rsidR="00C825FA" w:rsidRPr="00A533E6">
        <w:rPr>
          <w:sz w:val="22"/>
          <w:szCs w:val="22"/>
        </w:rPr>
        <w:t>however,</w:t>
      </w:r>
      <w:r w:rsidRPr="00A533E6">
        <w:rPr>
          <w:sz w:val="22"/>
          <w:szCs w:val="22"/>
        </w:rPr>
        <w:t xml:space="preserve"> they lack the correct logic or behaviours that occurs within blood vessels.</w:t>
      </w:r>
      <w:r w:rsidR="002E5FB2" w:rsidRPr="00A533E6">
        <w:rPr>
          <w:sz w:val="22"/>
          <w:szCs w:val="22"/>
        </w:rPr>
        <w:t xml:space="preserve"> Below, I outline the object</w:t>
      </w:r>
      <w:r w:rsidR="00C825FA" w:rsidRPr="00A533E6">
        <w:rPr>
          <w:sz w:val="22"/>
          <w:szCs w:val="22"/>
        </w:rPr>
        <w:t>ive</w:t>
      </w:r>
      <w:r w:rsidR="002E5FB2" w:rsidRPr="00A533E6">
        <w:rPr>
          <w:sz w:val="22"/>
          <w:szCs w:val="22"/>
        </w:rPr>
        <w:t>s</w:t>
      </w:r>
      <w:r w:rsidR="001B6B0A" w:rsidRPr="00A533E6">
        <w:rPr>
          <w:sz w:val="22"/>
          <w:szCs w:val="22"/>
        </w:rPr>
        <w:t>, parameters, and rules</w:t>
      </w:r>
      <w:r w:rsidR="002E5FB2" w:rsidRPr="00A533E6">
        <w:rPr>
          <w:sz w:val="22"/>
          <w:szCs w:val="22"/>
        </w:rPr>
        <w:t xml:space="preserve"> that need to be met to produce an accurate and correct model.</w:t>
      </w:r>
    </w:p>
    <w:p w14:paraId="4D496F5F" w14:textId="77777777" w:rsidR="002E5FB2" w:rsidRPr="00A533E6" w:rsidRDefault="002E5FB2" w:rsidP="00164FDF">
      <w:pPr>
        <w:ind w:left="720"/>
        <w:rPr>
          <w:ins w:id="172" w:author="Harry Cooper" w:date="2017-11-29T15:22:00Z"/>
          <w:sz w:val="22"/>
          <w:szCs w:val="22"/>
        </w:rPr>
      </w:pPr>
    </w:p>
    <w:p w14:paraId="483D6A51" w14:textId="1A2CD9FE" w:rsidR="00A94849" w:rsidRPr="00A533E6" w:rsidRDefault="00DD2494" w:rsidP="002E5FB2">
      <w:pPr>
        <w:pStyle w:val="ListParagraph"/>
        <w:rPr>
          <w:rFonts w:ascii="Times New Roman" w:hAnsi="Times New Roman" w:cs="Times New Roman"/>
          <w:szCs w:val="22"/>
        </w:rPr>
      </w:pPr>
      <w:r>
        <w:rPr>
          <w:rFonts w:ascii="Times New Roman" w:hAnsi="Times New Roman" w:cs="Times New Roman"/>
          <w:szCs w:val="22"/>
        </w:rPr>
        <w:t xml:space="preserve">3.1.1 </w:t>
      </w:r>
      <w:r w:rsidR="001B6B0A" w:rsidRPr="00A533E6">
        <w:rPr>
          <w:rFonts w:ascii="Times New Roman" w:hAnsi="Times New Roman" w:cs="Times New Roman"/>
          <w:szCs w:val="22"/>
        </w:rPr>
        <w:t>Ob</w:t>
      </w:r>
      <w:r w:rsidR="008160BE" w:rsidRPr="00A533E6">
        <w:rPr>
          <w:rFonts w:ascii="Times New Roman" w:hAnsi="Times New Roman" w:cs="Times New Roman"/>
          <w:szCs w:val="22"/>
        </w:rPr>
        <w:t>j</w:t>
      </w:r>
      <w:r w:rsidR="00B71E78" w:rsidRPr="00A533E6">
        <w:rPr>
          <w:rFonts w:ascii="Times New Roman" w:hAnsi="Times New Roman" w:cs="Times New Roman"/>
          <w:szCs w:val="22"/>
        </w:rPr>
        <w:t>ectives</w:t>
      </w:r>
      <w:ins w:id="173" w:author="Harry Cooper" w:date="2017-11-29T15:22:00Z">
        <w:r w:rsidR="00A94849" w:rsidRPr="00A533E6">
          <w:rPr>
            <w:rFonts w:ascii="Times New Roman" w:hAnsi="Times New Roman" w:cs="Times New Roman"/>
            <w:szCs w:val="22"/>
          </w:rPr>
          <w:t>:</w:t>
        </w:r>
      </w:ins>
    </w:p>
    <w:p w14:paraId="6466E50F" w14:textId="77777777" w:rsidR="00833A93" w:rsidRPr="00A533E6" w:rsidRDefault="00833A93" w:rsidP="002E5FB2">
      <w:pPr>
        <w:pStyle w:val="ListParagraph"/>
        <w:rPr>
          <w:rFonts w:ascii="Times New Roman" w:hAnsi="Times New Roman" w:cs="Times New Roman"/>
          <w:sz w:val="22"/>
          <w:szCs w:val="22"/>
        </w:rPr>
      </w:pPr>
    </w:p>
    <w:p w14:paraId="77247452" w14:textId="1C345804" w:rsidR="00A94849" w:rsidRPr="00A533E6" w:rsidRDefault="00A94849" w:rsidP="00833A93">
      <w:pPr>
        <w:pStyle w:val="ListParagraph"/>
        <w:numPr>
          <w:ilvl w:val="0"/>
          <w:numId w:val="5"/>
        </w:numPr>
        <w:rPr>
          <w:rFonts w:ascii="Times New Roman" w:hAnsi="Times New Roman" w:cs="Times New Roman"/>
          <w:sz w:val="22"/>
          <w:szCs w:val="22"/>
        </w:rPr>
      </w:pPr>
      <w:ins w:id="174" w:author="Harry Cooper" w:date="2017-11-29T15:22:00Z">
        <w:r w:rsidRPr="00A533E6">
          <w:rPr>
            <w:rFonts w:ascii="Times New Roman" w:hAnsi="Times New Roman" w:cs="Times New Roman"/>
            <w:sz w:val="22"/>
            <w:szCs w:val="22"/>
          </w:rPr>
          <w:t>Implement</w:t>
        </w:r>
      </w:ins>
      <w:r w:rsidR="00833A93" w:rsidRPr="00A533E6">
        <w:rPr>
          <w:rFonts w:ascii="Times New Roman" w:hAnsi="Times New Roman" w:cs="Times New Roman"/>
          <w:sz w:val="22"/>
          <w:szCs w:val="22"/>
        </w:rPr>
        <w:t>ation of a</w:t>
      </w:r>
      <w:ins w:id="175" w:author="Harry Cooper" w:date="2017-11-29T15:22:00Z">
        <w:r w:rsidRPr="00A533E6">
          <w:rPr>
            <w:rFonts w:ascii="Times New Roman" w:hAnsi="Times New Roman" w:cs="Times New Roman"/>
            <w:sz w:val="22"/>
            <w:szCs w:val="22"/>
          </w:rPr>
          <w:t xml:space="preserve"> basic EC class which instantiates each cell with a random size (within a range), a direction and </w:t>
        </w:r>
      </w:ins>
      <w:r w:rsidR="00833A93" w:rsidRPr="00A533E6">
        <w:rPr>
          <w:rFonts w:ascii="Times New Roman" w:hAnsi="Times New Roman" w:cs="Times New Roman"/>
          <w:sz w:val="22"/>
          <w:szCs w:val="22"/>
        </w:rPr>
        <w:t xml:space="preserve">a </w:t>
      </w:r>
      <w:ins w:id="176" w:author="Harry Cooper" w:date="2017-11-29T15:22:00Z">
        <w:r w:rsidRPr="00A533E6">
          <w:rPr>
            <w:rFonts w:ascii="Times New Roman" w:hAnsi="Times New Roman" w:cs="Times New Roman"/>
            <w:sz w:val="22"/>
            <w:szCs w:val="22"/>
          </w:rPr>
          <w:t>speed</w:t>
        </w:r>
      </w:ins>
      <w:r w:rsidR="00833A93" w:rsidRPr="00A533E6">
        <w:rPr>
          <w:rFonts w:ascii="Times New Roman" w:hAnsi="Times New Roman" w:cs="Times New Roman"/>
          <w:sz w:val="22"/>
          <w:szCs w:val="22"/>
        </w:rPr>
        <w:t>.</w:t>
      </w:r>
    </w:p>
    <w:p w14:paraId="7F90679D" w14:textId="3E842C2E" w:rsidR="006769FB" w:rsidRPr="00A533E6" w:rsidRDefault="006769FB" w:rsidP="00833A93">
      <w:pPr>
        <w:pStyle w:val="ListParagraph"/>
        <w:numPr>
          <w:ilvl w:val="0"/>
          <w:numId w:val="5"/>
        </w:numPr>
        <w:rPr>
          <w:rFonts w:ascii="Times New Roman" w:hAnsi="Times New Roman" w:cs="Times New Roman"/>
          <w:sz w:val="22"/>
          <w:szCs w:val="22"/>
        </w:rPr>
      </w:pPr>
      <w:r w:rsidRPr="00A533E6">
        <w:rPr>
          <w:rFonts w:ascii="Times New Roman" w:hAnsi="Times New Roman" w:cs="Times New Roman"/>
          <w:sz w:val="22"/>
          <w:szCs w:val="22"/>
        </w:rPr>
        <w:t>Implementation of a quiescent and senescent state to extend the EC class.</w:t>
      </w:r>
    </w:p>
    <w:p w14:paraId="083042ED" w14:textId="5C18382A" w:rsidR="006769FB" w:rsidRPr="00A533E6" w:rsidRDefault="006769FB" w:rsidP="00833A93">
      <w:pPr>
        <w:pStyle w:val="ListParagraph"/>
        <w:numPr>
          <w:ilvl w:val="0"/>
          <w:numId w:val="5"/>
        </w:numPr>
        <w:rPr>
          <w:rFonts w:ascii="Times New Roman" w:hAnsi="Times New Roman" w:cs="Times New Roman"/>
          <w:sz w:val="22"/>
          <w:szCs w:val="22"/>
        </w:rPr>
      </w:pPr>
      <w:r w:rsidRPr="00A533E6">
        <w:rPr>
          <w:rFonts w:ascii="Times New Roman" w:hAnsi="Times New Roman" w:cs="Times New Roman"/>
          <w:sz w:val="22"/>
          <w:szCs w:val="22"/>
        </w:rPr>
        <w:t>Implementation of confluence detection and simulation halting.</w:t>
      </w:r>
    </w:p>
    <w:p w14:paraId="40629B69" w14:textId="33173781" w:rsidR="006769FB" w:rsidRPr="00A533E6" w:rsidRDefault="006769FB" w:rsidP="006769FB">
      <w:pPr>
        <w:pStyle w:val="ListParagraph"/>
        <w:numPr>
          <w:ilvl w:val="0"/>
          <w:numId w:val="5"/>
        </w:numPr>
        <w:rPr>
          <w:rFonts w:ascii="Times New Roman" w:hAnsi="Times New Roman" w:cs="Times New Roman"/>
          <w:sz w:val="22"/>
          <w:szCs w:val="22"/>
        </w:rPr>
      </w:pPr>
      <w:r w:rsidRPr="00A533E6">
        <w:rPr>
          <w:rFonts w:ascii="Times New Roman" w:hAnsi="Times New Roman" w:cs="Times New Roman"/>
          <w:sz w:val="22"/>
          <w:szCs w:val="22"/>
        </w:rPr>
        <w:t>Implementation of wound creation and healing.</w:t>
      </w:r>
    </w:p>
    <w:p w14:paraId="71488644" w14:textId="21F0EF40" w:rsidR="00A94849" w:rsidRPr="00A533E6" w:rsidRDefault="006769FB" w:rsidP="006769FB">
      <w:pPr>
        <w:pStyle w:val="ListParagraph"/>
        <w:ind w:left="1800"/>
        <w:rPr>
          <w:ins w:id="177" w:author="Harry Cooper" w:date="2017-11-29T15:22:00Z"/>
          <w:rFonts w:ascii="Times New Roman" w:hAnsi="Times New Roman" w:cs="Times New Roman"/>
          <w:sz w:val="22"/>
          <w:szCs w:val="22"/>
        </w:rPr>
      </w:pPr>
      <w:r w:rsidRPr="00A533E6">
        <w:rPr>
          <w:rFonts w:ascii="Times New Roman" w:hAnsi="Times New Roman" w:cs="Times New Roman"/>
          <w:sz w:val="22"/>
          <w:szCs w:val="22"/>
        </w:rPr>
        <w:t xml:space="preserve"> </w:t>
      </w:r>
    </w:p>
    <w:p w14:paraId="7A1B1D1E" w14:textId="45B3AE54" w:rsidR="00F40B40" w:rsidRPr="00A533E6" w:rsidRDefault="00DD2494" w:rsidP="001A5C2B">
      <w:pPr>
        <w:pStyle w:val="ListParagraph"/>
        <w:rPr>
          <w:rFonts w:ascii="Times New Roman" w:hAnsi="Times New Roman" w:cs="Times New Roman"/>
          <w:szCs w:val="22"/>
        </w:rPr>
        <w:pPrChange w:id="178" w:author="Harry Cooper" w:date="2017-11-29T15:34:00Z">
          <w:pPr/>
        </w:pPrChange>
      </w:pPr>
      <w:r>
        <w:rPr>
          <w:rFonts w:ascii="Times New Roman" w:hAnsi="Times New Roman" w:cs="Times New Roman"/>
          <w:szCs w:val="22"/>
        </w:rPr>
        <w:t xml:space="preserve">3.1.2 </w:t>
      </w:r>
      <w:ins w:id="179" w:author="Harry Cooper" w:date="2017-11-29T15:34:00Z">
        <w:r w:rsidR="00BD74DE" w:rsidRPr="00A533E6">
          <w:rPr>
            <w:rFonts w:ascii="Times New Roman" w:hAnsi="Times New Roman" w:cs="Times New Roman"/>
            <w:szCs w:val="22"/>
          </w:rPr>
          <w:t>Parameters</w:t>
        </w:r>
      </w:ins>
      <w:r w:rsidR="008A5B6C" w:rsidRPr="00A533E6">
        <w:rPr>
          <w:rFonts w:ascii="Times New Roman" w:hAnsi="Times New Roman" w:cs="Times New Roman"/>
          <w:szCs w:val="22"/>
        </w:rPr>
        <w:br/>
      </w:r>
    </w:p>
    <w:p w14:paraId="50D0CB78" w14:textId="77777777" w:rsidR="008A5B6C" w:rsidRPr="00A533E6" w:rsidRDefault="008A5B6C" w:rsidP="008A5B6C">
      <w:pPr>
        <w:pStyle w:val="ListParagraph"/>
        <w:ind w:left="1440"/>
        <w:rPr>
          <w:rFonts w:ascii="Times New Roman" w:hAnsi="Times New Roman" w:cs="Times New Roman"/>
          <w:sz w:val="22"/>
          <w:szCs w:val="22"/>
        </w:rPr>
        <w:pPrChange w:id="180" w:author="Harry Cooper" w:date="2017-11-29T15:35:00Z">
          <w:pPr/>
        </w:pPrChange>
      </w:pPr>
      <w:r w:rsidRPr="00A533E6">
        <w:rPr>
          <w:rFonts w:ascii="Times New Roman" w:hAnsi="Times New Roman" w:cs="Times New Roman"/>
          <w:sz w:val="22"/>
          <w:szCs w:val="22"/>
        </w:rPr>
        <w:t>These parameters have e</w:t>
      </w:r>
      <w:r w:rsidR="001A5C2B" w:rsidRPr="00A533E6">
        <w:rPr>
          <w:rFonts w:ascii="Times New Roman" w:hAnsi="Times New Roman" w:cs="Times New Roman"/>
          <w:sz w:val="22"/>
          <w:szCs w:val="22"/>
        </w:rPr>
        <w:t>ither</w:t>
      </w:r>
      <w:r w:rsidRPr="00A533E6">
        <w:rPr>
          <w:rFonts w:ascii="Times New Roman" w:hAnsi="Times New Roman" w:cs="Times New Roman"/>
          <w:sz w:val="22"/>
          <w:szCs w:val="22"/>
        </w:rPr>
        <w:t xml:space="preserve"> been gained from literature</w:t>
      </w:r>
      <w:r w:rsidR="001A5C2B" w:rsidRPr="00A533E6">
        <w:rPr>
          <w:rFonts w:ascii="Times New Roman" w:hAnsi="Times New Roman" w:cs="Times New Roman"/>
          <w:sz w:val="22"/>
          <w:szCs w:val="22"/>
        </w:rPr>
        <w:t xml:space="preserve"> review or</w:t>
      </w:r>
      <w:r w:rsidRPr="00A533E6">
        <w:rPr>
          <w:rFonts w:ascii="Times New Roman" w:hAnsi="Times New Roman" w:cs="Times New Roman"/>
          <w:sz w:val="22"/>
          <w:szCs w:val="22"/>
        </w:rPr>
        <w:t xml:space="preserve"> are an </w:t>
      </w:r>
      <w:r w:rsidR="001A5C2B" w:rsidRPr="00A533E6">
        <w:rPr>
          <w:rFonts w:ascii="Times New Roman" w:hAnsi="Times New Roman" w:cs="Times New Roman"/>
          <w:sz w:val="22"/>
          <w:szCs w:val="22"/>
        </w:rPr>
        <w:t xml:space="preserve">educated guess </w:t>
      </w:r>
      <w:r w:rsidRPr="00A533E6">
        <w:rPr>
          <w:rFonts w:ascii="Times New Roman" w:hAnsi="Times New Roman" w:cs="Times New Roman"/>
          <w:sz w:val="22"/>
          <w:szCs w:val="22"/>
        </w:rPr>
        <w:t>which will be refined heuristically on the final product.</w:t>
      </w:r>
    </w:p>
    <w:p w14:paraId="5B5BF88D" w14:textId="77777777" w:rsidR="008A5B6C" w:rsidRPr="00A533E6" w:rsidRDefault="008A5B6C" w:rsidP="008A5B6C">
      <w:pPr>
        <w:pStyle w:val="ListParagraph"/>
        <w:ind w:left="1440"/>
        <w:rPr>
          <w:rFonts w:ascii="Times New Roman" w:hAnsi="Times New Roman" w:cs="Times New Roman"/>
          <w:sz w:val="22"/>
          <w:szCs w:val="22"/>
        </w:rPr>
      </w:pPr>
    </w:p>
    <w:tbl>
      <w:tblPr>
        <w:tblStyle w:val="TableGrid"/>
        <w:tblW w:w="0" w:type="auto"/>
        <w:tblInd w:w="1440" w:type="dxa"/>
        <w:tblLook w:val="04A0" w:firstRow="1" w:lastRow="0" w:firstColumn="1" w:lastColumn="0" w:noHBand="0" w:noVBand="1"/>
      </w:tblPr>
      <w:tblGrid>
        <w:gridCol w:w="2762"/>
        <w:gridCol w:w="2487"/>
        <w:gridCol w:w="2321"/>
      </w:tblGrid>
      <w:tr w:rsidR="008A5B6C" w:rsidRPr="00A533E6" w14:paraId="2F237354" w14:textId="2105BFF2" w:rsidTr="008A5B6C">
        <w:tc>
          <w:tcPr>
            <w:tcW w:w="2762" w:type="dxa"/>
            <w:vAlign w:val="center"/>
          </w:tcPr>
          <w:p w14:paraId="7A696371" w14:textId="68B3A888" w:rsidR="008A5B6C" w:rsidRPr="00A533E6" w:rsidRDefault="008A5B6C" w:rsidP="008A5B6C">
            <w:pPr>
              <w:pStyle w:val="ListParagraph"/>
              <w:ind w:left="0"/>
              <w:jc w:val="center"/>
              <w:rPr>
                <w:rFonts w:ascii="Times New Roman" w:hAnsi="Times New Roman" w:cs="Times New Roman"/>
                <w:b/>
                <w:sz w:val="22"/>
                <w:szCs w:val="22"/>
              </w:rPr>
            </w:pPr>
            <w:r w:rsidRPr="00A533E6">
              <w:rPr>
                <w:rFonts w:ascii="Times New Roman" w:hAnsi="Times New Roman" w:cs="Times New Roman"/>
                <w:b/>
                <w:sz w:val="22"/>
                <w:szCs w:val="22"/>
              </w:rPr>
              <w:t>Parameter Name</w:t>
            </w:r>
          </w:p>
        </w:tc>
        <w:tc>
          <w:tcPr>
            <w:tcW w:w="2487" w:type="dxa"/>
            <w:vAlign w:val="center"/>
          </w:tcPr>
          <w:p w14:paraId="3818EC06" w14:textId="4F554B1D" w:rsidR="008A5B6C" w:rsidRPr="00A533E6" w:rsidRDefault="008A5B6C" w:rsidP="008A5B6C">
            <w:pPr>
              <w:pStyle w:val="ListParagraph"/>
              <w:ind w:left="0"/>
              <w:jc w:val="center"/>
              <w:rPr>
                <w:rFonts w:ascii="Times New Roman" w:hAnsi="Times New Roman" w:cs="Times New Roman"/>
                <w:b/>
                <w:sz w:val="22"/>
                <w:szCs w:val="22"/>
              </w:rPr>
            </w:pPr>
            <w:r w:rsidRPr="00A533E6">
              <w:rPr>
                <w:rFonts w:ascii="Times New Roman" w:hAnsi="Times New Roman" w:cs="Times New Roman"/>
                <w:b/>
                <w:sz w:val="22"/>
                <w:szCs w:val="22"/>
              </w:rPr>
              <w:t>Data</w:t>
            </w:r>
          </w:p>
        </w:tc>
        <w:tc>
          <w:tcPr>
            <w:tcW w:w="2321" w:type="dxa"/>
          </w:tcPr>
          <w:p w14:paraId="74A17C7B" w14:textId="7D304189" w:rsidR="008A5B6C" w:rsidRPr="00A533E6" w:rsidRDefault="008A5B6C" w:rsidP="008A5B6C">
            <w:pPr>
              <w:pStyle w:val="ListParagraph"/>
              <w:ind w:left="0"/>
              <w:jc w:val="center"/>
              <w:rPr>
                <w:rFonts w:ascii="Times New Roman" w:hAnsi="Times New Roman" w:cs="Times New Roman"/>
                <w:b/>
                <w:sz w:val="22"/>
                <w:szCs w:val="22"/>
              </w:rPr>
            </w:pPr>
            <w:r w:rsidRPr="00A533E6">
              <w:rPr>
                <w:rFonts w:ascii="Times New Roman" w:hAnsi="Times New Roman" w:cs="Times New Roman"/>
                <w:b/>
                <w:sz w:val="22"/>
                <w:szCs w:val="22"/>
              </w:rPr>
              <w:t>Source</w:t>
            </w:r>
          </w:p>
        </w:tc>
      </w:tr>
      <w:tr w:rsidR="008A5B6C" w:rsidRPr="00A533E6" w14:paraId="704D3840" w14:textId="72316527" w:rsidTr="008A5B6C">
        <w:trPr>
          <w:trHeight w:val="296"/>
        </w:trPr>
        <w:tc>
          <w:tcPr>
            <w:tcW w:w="2762" w:type="dxa"/>
            <w:vAlign w:val="center"/>
          </w:tcPr>
          <w:p w14:paraId="7E0C2C7D" w14:textId="5270EB81"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EC diameter</w:t>
            </w:r>
          </w:p>
        </w:tc>
        <w:tc>
          <w:tcPr>
            <w:tcW w:w="2487" w:type="dxa"/>
            <w:vAlign w:val="center"/>
          </w:tcPr>
          <w:p w14:paraId="3413A27C" w14:textId="436877D1"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5</w:t>
            </w:r>
            <w:r w:rsidRPr="00A533E6">
              <w:rPr>
                <w:rFonts w:ascii="Times New Roman" w:hAnsi="Times New Roman" w:cs="Times New Roman"/>
                <w:sz w:val="22"/>
                <w:szCs w:val="22"/>
              </w:rPr>
              <w:sym w:font="Symbol" w:char="F06D"/>
            </w:r>
            <w:r w:rsidRPr="00A533E6">
              <w:rPr>
                <w:rFonts w:ascii="Times New Roman" w:hAnsi="Times New Roman" w:cs="Times New Roman"/>
                <w:sz w:val="22"/>
                <w:szCs w:val="22"/>
              </w:rPr>
              <w:t>m</w:t>
            </w:r>
          </w:p>
        </w:tc>
        <w:tc>
          <w:tcPr>
            <w:tcW w:w="2321" w:type="dxa"/>
          </w:tcPr>
          <w:p w14:paraId="6C028DB7" w14:textId="3F4F2AD1"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Literature Review</w:t>
            </w:r>
          </w:p>
        </w:tc>
      </w:tr>
      <w:tr w:rsidR="008A5B6C" w:rsidRPr="00A533E6" w14:paraId="438C7305" w14:textId="39038BC2" w:rsidTr="008A5B6C">
        <w:tc>
          <w:tcPr>
            <w:tcW w:w="2762" w:type="dxa"/>
            <w:vAlign w:val="center"/>
          </w:tcPr>
          <w:p w14:paraId="5D73DAD8" w14:textId="3142D98C"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Senescent cell diameter</w:t>
            </w:r>
          </w:p>
        </w:tc>
        <w:tc>
          <w:tcPr>
            <w:tcW w:w="2487" w:type="dxa"/>
            <w:vAlign w:val="center"/>
          </w:tcPr>
          <w:p w14:paraId="409F8A61" w14:textId="66039390"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&lt; 100</w:t>
            </w:r>
            <w:r w:rsidRPr="00A533E6">
              <w:rPr>
                <w:rFonts w:ascii="Times New Roman" w:hAnsi="Times New Roman" w:cs="Times New Roman"/>
                <w:sz w:val="22"/>
                <w:szCs w:val="22"/>
              </w:rPr>
              <w:sym w:font="Symbol" w:char="F06D"/>
            </w:r>
            <w:r w:rsidRPr="00A533E6">
              <w:rPr>
                <w:rFonts w:ascii="Times New Roman" w:hAnsi="Times New Roman" w:cs="Times New Roman"/>
                <w:sz w:val="22"/>
                <w:szCs w:val="22"/>
              </w:rPr>
              <w:t>m</w:t>
            </w:r>
          </w:p>
        </w:tc>
        <w:tc>
          <w:tcPr>
            <w:tcW w:w="2321" w:type="dxa"/>
          </w:tcPr>
          <w:p w14:paraId="58156911" w14:textId="0BBF50C6"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Literature Review</w:t>
            </w:r>
          </w:p>
        </w:tc>
      </w:tr>
      <w:tr w:rsidR="008A5B6C" w:rsidRPr="00A533E6" w14:paraId="7487F41F" w14:textId="486C97FA" w:rsidTr="008A5B6C">
        <w:tc>
          <w:tcPr>
            <w:tcW w:w="2762" w:type="dxa"/>
            <w:vAlign w:val="center"/>
          </w:tcPr>
          <w:p w14:paraId="7E25611A" w14:textId="458A6E95"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EC speed</w:t>
            </w:r>
          </w:p>
        </w:tc>
        <w:tc>
          <w:tcPr>
            <w:tcW w:w="2487" w:type="dxa"/>
            <w:vAlign w:val="center"/>
          </w:tcPr>
          <w:p w14:paraId="7B0B1DED" w14:textId="51A317B5" w:rsidR="008A5B6C" w:rsidRPr="00A533E6" w:rsidRDefault="00E67683"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N/A</w:t>
            </w:r>
          </w:p>
        </w:tc>
        <w:tc>
          <w:tcPr>
            <w:tcW w:w="2321" w:type="dxa"/>
          </w:tcPr>
          <w:p w14:paraId="090F33C1" w14:textId="78D16A52" w:rsidR="008A5B6C" w:rsidRPr="00A533E6" w:rsidRDefault="00E67683"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Educated Guess</w:t>
            </w:r>
          </w:p>
        </w:tc>
      </w:tr>
      <w:tr w:rsidR="008A5B6C" w:rsidRPr="00A533E6" w14:paraId="13D0ABBD" w14:textId="2741361A" w:rsidTr="008A5B6C">
        <w:tc>
          <w:tcPr>
            <w:tcW w:w="2762" w:type="dxa"/>
            <w:vAlign w:val="center"/>
          </w:tcPr>
          <w:p w14:paraId="1EAD402D" w14:textId="6AC11BE0"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Senescent cell speed</w:t>
            </w:r>
          </w:p>
        </w:tc>
        <w:tc>
          <w:tcPr>
            <w:tcW w:w="2487" w:type="dxa"/>
            <w:vAlign w:val="center"/>
          </w:tcPr>
          <w:p w14:paraId="7783BC03" w14:textId="0D5740BC"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0</w:t>
            </w:r>
          </w:p>
        </w:tc>
        <w:tc>
          <w:tcPr>
            <w:tcW w:w="2321" w:type="dxa"/>
          </w:tcPr>
          <w:p w14:paraId="0BC545C3" w14:textId="675B3666"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Literature Review</w:t>
            </w:r>
          </w:p>
        </w:tc>
      </w:tr>
      <w:tr w:rsidR="008A5B6C" w:rsidRPr="00A533E6" w14:paraId="7D439EEC" w14:textId="2A11F3CD" w:rsidTr="008A5B6C">
        <w:tc>
          <w:tcPr>
            <w:tcW w:w="2762" w:type="dxa"/>
            <w:vAlign w:val="center"/>
          </w:tcPr>
          <w:p w14:paraId="475933D2" w14:textId="6CA09850"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lastRenderedPageBreak/>
              <w:t>EC direction</w:t>
            </w:r>
          </w:p>
        </w:tc>
        <w:tc>
          <w:tcPr>
            <w:tcW w:w="2487" w:type="dxa"/>
            <w:vAlign w:val="center"/>
          </w:tcPr>
          <w:p w14:paraId="4425E80A" w14:textId="3F4A74CC"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Random</w:t>
            </w:r>
          </w:p>
        </w:tc>
        <w:tc>
          <w:tcPr>
            <w:tcW w:w="2321" w:type="dxa"/>
          </w:tcPr>
          <w:p w14:paraId="0DC2CE87" w14:textId="266F8503"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Educated Guess</w:t>
            </w:r>
          </w:p>
        </w:tc>
      </w:tr>
      <w:tr w:rsidR="008A5B6C" w:rsidRPr="00A533E6" w14:paraId="713E4411" w14:textId="0579B65C" w:rsidTr="008A5B6C">
        <w:tc>
          <w:tcPr>
            <w:tcW w:w="2762" w:type="dxa"/>
            <w:vAlign w:val="center"/>
          </w:tcPr>
          <w:p w14:paraId="2634B507" w14:textId="1F4E81D5"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EC growth factor</w:t>
            </w:r>
          </w:p>
        </w:tc>
        <w:tc>
          <w:tcPr>
            <w:tcW w:w="2487" w:type="dxa"/>
            <w:vAlign w:val="center"/>
          </w:tcPr>
          <w:p w14:paraId="4F119998" w14:textId="21D795A2"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2 x during proliferation</w:t>
            </w:r>
          </w:p>
        </w:tc>
        <w:tc>
          <w:tcPr>
            <w:tcW w:w="2321" w:type="dxa"/>
          </w:tcPr>
          <w:p w14:paraId="2955AC6F" w14:textId="669425BE"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Literature Review</w:t>
            </w:r>
          </w:p>
        </w:tc>
      </w:tr>
      <w:tr w:rsidR="008A5B6C" w:rsidRPr="00A533E6" w14:paraId="51BE77C1" w14:textId="56C4DCF7" w:rsidTr="008A5B6C">
        <w:tc>
          <w:tcPr>
            <w:tcW w:w="2762" w:type="dxa"/>
            <w:vAlign w:val="center"/>
          </w:tcPr>
          <w:p w14:paraId="7CC636EF" w14:textId="5C78C536"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Cell turnover</w:t>
            </w:r>
          </w:p>
        </w:tc>
        <w:tc>
          <w:tcPr>
            <w:tcW w:w="2487" w:type="dxa"/>
            <w:vAlign w:val="center"/>
          </w:tcPr>
          <w:p w14:paraId="5B366B47" w14:textId="203284A2"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50 times</w:t>
            </w:r>
          </w:p>
        </w:tc>
        <w:tc>
          <w:tcPr>
            <w:tcW w:w="2321" w:type="dxa"/>
          </w:tcPr>
          <w:p w14:paraId="595DC3E0" w14:textId="4D16F06D"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Literature Review</w:t>
            </w:r>
          </w:p>
        </w:tc>
      </w:tr>
      <w:tr w:rsidR="009F06B7" w:rsidRPr="00A533E6" w14:paraId="79447F15" w14:textId="77777777" w:rsidTr="008A5B6C">
        <w:tc>
          <w:tcPr>
            <w:tcW w:w="2762" w:type="dxa"/>
            <w:vAlign w:val="center"/>
          </w:tcPr>
          <w:p w14:paraId="04990F34" w14:textId="53CC4C5A" w:rsidR="009F06B7" w:rsidRPr="00A533E6" w:rsidRDefault="009F06B7"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EC turnover time</w:t>
            </w:r>
          </w:p>
        </w:tc>
        <w:tc>
          <w:tcPr>
            <w:tcW w:w="2487" w:type="dxa"/>
            <w:vAlign w:val="center"/>
          </w:tcPr>
          <w:p w14:paraId="7EE900F3" w14:textId="5F99FF1F" w:rsidR="009F06B7" w:rsidRPr="00A533E6" w:rsidRDefault="009F06B7"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24hrs</w:t>
            </w:r>
          </w:p>
        </w:tc>
        <w:tc>
          <w:tcPr>
            <w:tcW w:w="2321" w:type="dxa"/>
          </w:tcPr>
          <w:p w14:paraId="4BD659EC" w14:textId="31DD2DB7" w:rsidR="009F06B7" w:rsidRPr="00A533E6" w:rsidRDefault="009F06B7"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Literature Review</w:t>
            </w:r>
          </w:p>
        </w:tc>
      </w:tr>
      <w:tr w:rsidR="009F06B7" w:rsidRPr="00A533E6" w14:paraId="5B6402D2" w14:textId="77777777" w:rsidTr="00AC024E">
        <w:tc>
          <w:tcPr>
            <w:tcW w:w="2762" w:type="dxa"/>
            <w:vAlign w:val="center"/>
          </w:tcPr>
          <w:p w14:paraId="12380232" w14:textId="26CD20CF" w:rsidR="009F06B7" w:rsidRPr="00A533E6" w:rsidRDefault="009F06B7"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Senescent cell turnover time</w:t>
            </w:r>
          </w:p>
        </w:tc>
        <w:tc>
          <w:tcPr>
            <w:tcW w:w="2487" w:type="dxa"/>
            <w:vAlign w:val="center"/>
          </w:tcPr>
          <w:p w14:paraId="09B90173" w14:textId="26707BF8" w:rsidR="009F06B7" w:rsidRPr="00A533E6" w:rsidRDefault="009F06B7"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3 days</w:t>
            </w:r>
          </w:p>
        </w:tc>
        <w:tc>
          <w:tcPr>
            <w:tcW w:w="2321" w:type="dxa"/>
            <w:vAlign w:val="center"/>
          </w:tcPr>
          <w:p w14:paraId="19793E9E" w14:textId="4450999B" w:rsidR="009F06B7" w:rsidRPr="00A533E6" w:rsidRDefault="009F06B7" w:rsidP="00AC024E">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Literature Review</w:t>
            </w:r>
          </w:p>
        </w:tc>
      </w:tr>
      <w:tr w:rsidR="009F06B7" w:rsidRPr="00A533E6" w14:paraId="7F944C00" w14:textId="77777777" w:rsidTr="008A5B6C">
        <w:tc>
          <w:tcPr>
            <w:tcW w:w="2762" w:type="dxa"/>
            <w:vAlign w:val="center"/>
          </w:tcPr>
          <w:p w14:paraId="5B383219" w14:textId="77348D10" w:rsidR="009F06B7" w:rsidRPr="00A533E6" w:rsidRDefault="009F06B7"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Time period</w:t>
            </w:r>
          </w:p>
        </w:tc>
        <w:tc>
          <w:tcPr>
            <w:tcW w:w="2487" w:type="dxa"/>
            <w:vAlign w:val="center"/>
          </w:tcPr>
          <w:p w14:paraId="15E6C9E4" w14:textId="3614A2C3" w:rsidR="009F06B7" w:rsidRPr="00A533E6" w:rsidRDefault="009F06B7"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7 hours</w:t>
            </w:r>
          </w:p>
        </w:tc>
        <w:tc>
          <w:tcPr>
            <w:tcW w:w="2321" w:type="dxa"/>
          </w:tcPr>
          <w:p w14:paraId="51DBFD61" w14:textId="50B4E7BC" w:rsidR="009F06B7" w:rsidRPr="00A533E6" w:rsidRDefault="009F06B7"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Educated Guess</w:t>
            </w:r>
          </w:p>
        </w:tc>
      </w:tr>
    </w:tbl>
    <w:p w14:paraId="2C0AD024" w14:textId="5E88C223" w:rsidR="00BD74DE" w:rsidRPr="00A533E6" w:rsidRDefault="00610676" w:rsidP="00F87A7C">
      <w:pPr>
        <w:rPr>
          <w:ins w:id="181" w:author="Harry Cooper" w:date="2017-11-29T15:34:00Z"/>
          <w:sz w:val="22"/>
          <w:szCs w:val="22"/>
          <w:rPrChange w:id="182" w:author="Harry Cooper" w:date="2017-11-30T09:14:00Z">
            <w:rPr>
              <w:ins w:id="183" w:author="Harry Cooper" w:date="2017-11-29T15:34:00Z"/>
            </w:rPr>
          </w:rPrChange>
        </w:rPr>
      </w:pPr>
      <w:r>
        <w:rPr>
          <w:sz w:val="22"/>
          <w:szCs w:val="22"/>
        </w:rPr>
        <w:tab/>
      </w:r>
      <w:r>
        <w:rPr>
          <w:sz w:val="22"/>
          <w:szCs w:val="22"/>
        </w:rPr>
        <w:tab/>
        <w:t>Table 3.1</w:t>
      </w:r>
      <w:r w:rsidR="00FB54C6" w:rsidRPr="00A533E6">
        <w:rPr>
          <w:sz w:val="22"/>
          <w:szCs w:val="22"/>
        </w:rPr>
        <w:t>: Values associated with the parameters for the software</w:t>
      </w:r>
      <w:r w:rsidR="00B66380" w:rsidRPr="00A533E6">
        <w:rPr>
          <w:sz w:val="22"/>
          <w:szCs w:val="22"/>
        </w:rPr>
        <w:t>.</w:t>
      </w:r>
      <w:ins w:id="184" w:author="Harry Cooper" w:date="2017-11-29T15:34:00Z">
        <w:r w:rsidR="00BD74DE" w:rsidRPr="00A533E6">
          <w:rPr>
            <w:sz w:val="22"/>
            <w:szCs w:val="22"/>
            <w:rPrChange w:id="185" w:author="Harry Cooper" w:date="2017-11-30T09:14:00Z">
              <w:rPr/>
            </w:rPrChange>
          </w:rPr>
          <w:br/>
        </w:r>
      </w:ins>
    </w:p>
    <w:p w14:paraId="26FE5692" w14:textId="1933AA2E" w:rsidR="00BD74DE" w:rsidRPr="00A533E6" w:rsidRDefault="00DD2494" w:rsidP="00E67683">
      <w:pPr>
        <w:pStyle w:val="ListParagraph"/>
        <w:rPr>
          <w:ins w:id="186" w:author="Harry Cooper" w:date="2017-11-29T15:35:00Z"/>
          <w:rFonts w:ascii="Times New Roman" w:hAnsi="Times New Roman" w:cs="Times New Roman"/>
          <w:szCs w:val="22"/>
        </w:rPr>
        <w:pPrChange w:id="187" w:author="Harry Cooper" w:date="2017-11-29T15:34:00Z">
          <w:pPr/>
        </w:pPrChange>
      </w:pPr>
      <w:r>
        <w:rPr>
          <w:rFonts w:ascii="Times New Roman" w:hAnsi="Times New Roman" w:cs="Times New Roman"/>
          <w:szCs w:val="22"/>
        </w:rPr>
        <w:t xml:space="preserve">3.1.3 </w:t>
      </w:r>
      <w:ins w:id="188" w:author="Harry Cooper" w:date="2017-11-29T15:34:00Z">
        <w:r w:rsidR="00BD74DE" w:rsidRPr="00A533E6">
          <w:rPr>
            <w:rFonts w:ascii="Times New Roman" w:hAnsi="Times New Roman" w:cs="Times New Roman"/>
            <w:szCs w:val="22"/>
          </w:rPr>
          <w:t>Rules</w:t>
        </w:r>
      </w:ins>
    </w:p>
    <w:p w14:paraId="3ED02483" w14:textId="77777777" w:rsidR="00E67683" w:rsidRPr="00A533E6" w:rsidRDefault="00E67683" w:rsidP="00E67683">
      <w:pPr>
        <w:pStyle w:val="ListParagraph"/>
        <w:ind w:left="1440"/>
        <w:rPr>
          <w:rFonts w:ascii="Times New Roman" w:hAnsi="Times New Roman" w:cs="Times New Roman"/>
          <w:sz w:val="22"/>
          <w:szCs w:val="22"/>
        </w:rPr>
      </w:pPr>
    </w:p>
    <w:tbl>
      <w:tblPr>
        <w:tblStyle w:val="TableGrid"/>
        <w:tblW w:w="0" w:type="auto"/>
        <w:tblInd w:w="1440" w:type="dxa"/>
        <w:tblLook w:val="04A0" w:firstRow="1" w:lastRow="0" w:firstColumn="1" w:lastColumn="0" w:noHBand="0" w:noVBand="1"/>
      </w:tblPr>
      <w:tblGrid>
        <w:gridCol w:w="1975"/>
        <w:gridCol w:w="5595"/>
      </w:tblGrid>
      <w:tr w:rsidR="00F87A7C" w:rsidRPr="00A533E6" w14:paraId="63087B3B" w14:textId="77777777" w:rsidTr="00F87A7C">
        <w:trPr>
          <w:trHeight w:val="287"/>
        </w:trPr>
        <w:tc>
          <w:tcPr>
            <w:tcW w:w="1975" w:type="dxa"/>
            <w:vAlign w:val="center"/>
          </w:tcPr>
          <w:p w14:paraId="25045911" w14:textId="306F5B63" w:rsidR="00E67683" w:rsidRPr="00A533E6" w:rsidRDefault="00E67683" w:rsidP="00E67683">
            <w:pPr>
              <w:pStyle w:val="ListParagraph"/>
              <w:ind w:left="0"/>
              <w:jc w:val="center"/>
              <w:rPr>
                <w:rFonts w:ascii="Times New Roman" w:hAnsi="Times New Roman" w:cs="Times New Roman"/>
                <w:b/>
                <w:sz w:val="22"/>
                <w:szCs w:val="22"/>
              </w:rPr>
            </w:pPr>
            <w:r w:rsidRPr="00A533E6">
              <w:rPr>
                <w:rFonts w:ascii="Times New Roman" w:hAnsi="Times New Roman" w:cs="Times New Roman"/>
                <w:b/>
                <w:sz w:val="22"/>
                <w:szCs w:val="22"/>
              </w:rPr>
              <w:t>Rule Name</w:t>
            </w:r>
          </w:p>
        </w:tc>
        <w:tc>
          <w:tcPr>
            <w:tcW w:w="5595" w:type="dxa"/>
            <w:vAlign w:val="center"/>
          </w:tcPr>
          <w:p w14:paraId="32D9A7D6" w14:textId="3B11B5F7" w:rsidR="00E67683" w:rsidRPr="00A533E6" w:rsidRDefault="00E67683" w:rsidP="00E67683">
            <w:pPr>
              <w:pStyle w:val="ListParagraph"/>
              <w:ind w:left="0"/>
              <w:jc w:val="center"/>
              <w:rPr>
                <w:rFonts w:ascii="Times New Roman" w:hAnsi="Times New Roman" w:cs="Times New Roman"/>
                <w:b/>
                <w:sz w:val="22"/>
                <w:szCs w:val="22"/>
              </w:rPr>
            </w:pPr>
            <w:r w:rsidRPr="00A533E6">
              <w:rPr>
                <w:rFonts w:ascii="Times New Roman" w:hAnsi="Times New Roman" w:cs="Times New Roman"/>
                <w:b/>
                <w:sz w:val="22"/>
                <w:szCs w:val="22"/>
              </w:rPr>
              <w:t>Behaviour</w:t>
            </w:r>
          </w:p>
        </w:tc>
      </w:tr>
      <w:tr w:rsidR="00F87A7C" w:rsidRPr="00A533E6" w14:paraId="5FFD3A80" w14:textId="77777777" w:rsidTr="00F87A7C">
        <w:tc>
          <w:tcPr>
            <w:tcW w:w="1975" w:type="dxa"/>
            <w:vAlign w:val="center"/>
          </w:tcPr>
          <w:p w14:paraId="576C7301" w14:textId="690B7823" w:rsidR="00E67683" w:rsidRPr="00A533E6" w:rsidRDefault="003233C9" w:rsidP="00E67683">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Mitosis</w:t>
            </w:r>
          </w:p>
        </w:tc>
        <w:tc>
          <w:tcPr>
            <w:tcW w:w="5595" w:type="dxa"/>
            <w:vAlign w:val="center"/>
          </w:tcPr>
          <w:p w14:paraId="7684CEC4" w14:textId="6730B58C" w:rsidR="00E67683" w:rsidRPr="00A533E6" w:rsidRDefault="00103051" w:rsidP="00103051">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Splitting enlarged EC into 2 equal sized cells.</w:t>
            </w:r>
          </w:p>
        </w:tc>
      </w:tr>
      <w:tr w:rsidR="00F87A7C" w:rsidRPr="00A533E6" w14:paraId="3B1C3E50" w14:textId="77777777" w:rsidTr="00F87A7C">
        <w:tc>
          <w:tcPr>
            <w:tcW w:w="1975" w:type="dxa"/>
            <w:vAlign w:val="center"/>
          </w:tcPr>
          <w:p w14:paraId="10BA1FBD" w14:textId="780CBFC3" w:rsidR="00E67683" w:rsidRPr="00A533E6" w:rsidRDefault="003233C9" w:rsidP="00E67683">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Apoptosis</w:t>
            </w:r>
          </w:p>
        </w:tc>
        <w:tc>
          <w:tcPr>
            <w:tcW w:w="5595" w:type="dxa"/>
            <w:vAlign w:val="center"/>
          </w:tcPr>
          <w:p w14:paraId="34AC5FEA" w14:textId="77777777" w:rsidR="00E67683" w:rsidRPr="00A533E6" w:rsidRDefault="00103051" w:rsidP="00103051">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When turnover limit reached, enter</w:t>
            </w:r>
          </w:p>
          <w:p w14:paraId="4F6043F7" w14:textId="16E7AE37" w:rsidR="00103051" w:rsidRPr="00A533E6" w:rsidRDefault="00103051" w:rsidP="00103051">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Remove cell from environment</w:t>
            </w:r>
          </w:p>
        </w:tc>
      </w:tr>
      <w:tr w:rsidR="00F87A7C" w:rsidRPr="00A533E6" w14:paraId="5FE30CCF" w14:textId="77777777" w:rsidTr="00F87A7C">
        <w:tc>
          <w:tcPr>
            <w:tcW w:w="1975" w:type="dxa"/>
            <w:vAlign w:val="center"/>
          </w:tcPr>
          <w:p w14:paraId="458F45E6" w14:textId="53E86E98" w:rsidR="00E67683" w:rsidRPr="00A533E6" w:rsidRDefault="003233C9" w:rsidP="00E67683">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Quiescence</w:t>
            </w:r>
          </w:p>
        </w:tc>
        <w:tc>
          <w:tcPr>
            <w:tcW w:w="5595" w:type="dxa"/>
            <w:vAlign w:val="center"/>
          </w:tcPr>
          <w:p w14:paraId="15F54D79" w14:textId="77777777" w:rsidR="00E67683" w:rsidRPr="00A533E6" w:rsidRDefault="00103051" w:rsidP="00103051">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When no more proliferation possible, enter</w:t>
            </w:r>
          </w:p>
          <w:p w14:paraId="2479634B" w14:textId="4BC914D2" w:rsidR="00103051" w:rsidRPr="00A533E6" w:rsidRDefault="00103051" w:rsidP="00103051">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No mitosis</w:t>
            </w:r>
          </w:p>
        </w:tc>
      </w:tr>
      <w:tr w:rsidR="00F87A7C" w:rsidRPr="00A533E6" w14:paraId="04AE5E96" w14:textId="77777777" w:rsidTr="00F87A7C">
        <w:tc>
          <w:tcPr>
            <w:tcW w:w="1975" w:type="dxa"/>
            <w:vAlign w:val="center"/>
          </w:tcPr>
          <w:p w14:paraId="246F55DD" w14:textId="03B38CF7" w:rsidR="00E67683" w:rsidRPr="00A533E6" w:rsidRDefault="003233C9" w:rsidP="00E67683">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Senescence</w:t>
            </w:r>
          </w:p>
        </w:tc>
        <w:tc>
          <w:tcPr>
            <w:tcW w:w="5595" w:type="dxa"/>
            <w:vAlign w:val="center"/>
          </w:tcPr>
          <w:p w14:paraId="56F98E70" w14:textId="77777777" w:rsidR="00E67683" w:rsidRPr="00A533E6" w:rsidRDefault="009F06B7" w:rsidP="009F06B7">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When cell turnover hit, enter</w:t>
            </w:r>
          </w:p>
          <w:p w14:paraId="45FC9CF0" w14:textId="071D7490" w:rsidR="00103051" w:rsidRPr="00A533E6" w:rsidRDefault="00103051" w:rsidP="009F06B7">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When cell has been quiescent for long enough, enter</w:t>
            </w:r>
          </w:p>
          <w:p w14:paraId="53F10DA3" w14:textId="77777777" w:rsidR="009F06B7" w:rsidRPr="00A533E6" w:rsidRDefault="009F06B7" w:rsidP="009F06B7">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Static</w:t>
            </w:r>
          </w:p>
          <w:p w14:paraId="144D3040" w14:textId="568C0466" w:rsidR="009F06B7" w:rsidRPr="00A533E6" w:rsidRDefault="009F06B7" w:rsidP="009F06B7">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Enter cell growth</w:t>
            </w:r>
          </w:p>
          <w:p w14:paraId="7E176570" w14:textId="77777777" w:rsidR="009F06B7" w:rsidRPr="00A533E6" w:rsidRDefault="009F06B7" w:rsidP="009F06B7">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No mitosis</w:t>
            </w:r>
          </w:p>
          <w:p w14:paraId="5E3DD201" w14:textId="0091BDBC" w:rsidR="009F06B7" w:rsidRPr="00A533E6" w:rsidRDefault="009F06B7" w:rsidP="009F06B7">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Cell turnover = 3 years</w:t>
            </w:r>
          </w:p>
        </w:tc>
      </w:tr>
      <w:tr w:rsidR="00F87A7C" w:rsidRPr="00A533E6" w14:paraId="704ADD59" w14:textId="77777777" w:rsidTr="00F87A7C">
        <w:tc>
          <w:tcPr>
            <w:tcW w:w="1975" w:type="dxa"/>
            <w:vAlign w:val="center"/>
          </w:tcPr>
          <w:p w14:paraId="4DAB0EAD" w14:textId="629B72D8" w:rsidR="003233C9" w:rsidRPr="00A533E6" w:rsidRDefault="003233C9" w:rsidP="00E67683">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Collision Correction</w:t>
            </w:r>
          </w:p>
        </w:tc>
        <w:tc>
          <w:tcPr>
            <w:tcW w:w="5595" w:type="dxa"/>
            <w:vAlign w:val="center"/>
          </w:tcPr>
          <w:p w14:paraId="365EDCD6" w14:textId="0D11769C" w:rsidR="003233C9" w:rsidRPr="00A533E6" w:rsidRDefault="009F06B7" w:rsidP="009F06B7">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 xml:space="preserve">Adjust overlapping cells so they no longer are </w:t>
            </w:r>
          </w:p>
        </w:tc>
      </w:tr>
      <w:tr w:rsidR="00F87A7C" w:rsidRPr="00A533E6" w14:paraId="72BDDE3D" w14:textId="77777777" w:rsidTr="00F87A7C">
        <w:tc>
          <w:tcPr>
            <w:tcW w:w="1975" w:type="dxa"/>
            <w:vAlign w:val="center"/>
          </w:tcPr>
          <w:p w14:paraId="29D5D8FF" w14:textId="03A3C268" w:rsidR="003233C9" w:rsidRPr="00A533E6" w:rsidRDefault="003233C9" w:rsidP="00E67683">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Cell growth</w:t>
            </w:r>
          </w:p>
        </w:tc>
        <w:tc>
          <w:tcPr>
            <w:tcW w:w="5595" w:type="dxa"/>
            <w:vAlign w:val="center"/>
          </w:tcPr>
          <w:p w14:paraId="57B3DD1D" w14:textId="536182FD" w:rsidR="003233C9" w:rsidRPr="00A533E6" w:rsidRDefault="003233C9" w:rsidP="003233C9">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Double in size for ECs</w:t>
            </w:r>
          </w:p>
          <w:p w14:paraId="0BF28AA7" w14:textId="29E3C0FB" w:rsidR="003233C9" w:rsidRPr="00A533E6" w:rsidRDefault="003233C9" w:rsidP="003233C9">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Grow up to 10 times in size for senescent cells</w:t>
            </w:r>
          </w:p>
        </w:tc>
      </w:tr>
    </w:tbl>
    <w:p w14:paraId="7AD5F092" w14:textId="0FB9996F" w:rsidR="00BD74DE" w:rsidRPr="00A533E6" w:rsidRDefault="00610676" w:rsidP="00BE672F">
      <w:pPr>
        <w:rPr>
          <w:ins w:id="189" w:author="Harry Cooper" w:date="2017-11-29T15:34:00Z"/>
          <w:sz w:val="22"/>
          <w:szCs w:val="22"/>
        </w:rPr>
      </w:pPr>
      <w:r>
        <w:rPr>
          <w:sz w:val="22"/>
          <w:szCs w:val="22"/>
        </w:rPr>
        <w:tab/>
      </w:r>
      <w:r>
        <w:rPr>
          <w:sz w:val="22"/>
          <w:szCs w:val="22"/>
        </w:rPr>
        <w:tab/>
        <w:t>Table 3.2</w:t>
      </w:r>
      <w:r w:rsidR="00FB54C6" w:rsidRPr="00A533E6">
        <w:rPr>
          <w:sz w:val="22"/>
          <w:szCs w:val="22"/>
        </w:rPr>
        <w:t>: Check-list of the behaviours each implemented rule should have.</w:t>
      </w:r>
    </w:p>
    <w:p w14:paraId="7C7B08D9" w14:textId="77777777" w:rsidR="00BD74DE" w:rsidRPr="00A533E6" w:rsidRDefault="00BD74DE" w:rsidP="00BE672F">
      <w:pPr>
        <w:rPr>
          <w:sz w:val="22"/>
          <w:szCs w:val="22"/>
        </w:rPr>
      </w:pPr>
    </w:p>
    <w:p w14:paraId="42717621" w14:textId="6E145C22" w:rsidR="0049568A" w:rsidRPr="00A533E6" w:rsidRDefault="00DD2494" w:rsidP="00BE672F">
      <w:pPr>
        <w:rPr>
          <w:szCs w:val="22"/>
        </w:rPr>
      </w:pPr>
      <w:r>
        <w:rPr>
          <w:szCs w:val="22"/>
        </w:rPr>
        <w:t xml:space="preserve">3.2 </w:t>
      </w:r>
      <w:r w:rsidR="0049568A" w:rsidRPr="00A533E6">
        <w:rPr>
          <w:szCs w:val="22"/>
        </w:rPr>
        <w:t>Areas not Covered</w:t>
      </w:r>
    </w:p>
    <w:p w14:paraId="27DDCB1A" w14:textId="77777777" w:rsidR="001F449B" w:rsidRPr="00A533E6" w:rsidRDefault="001F449B" w:rsidP="00BE672F">
      <w:pPr>
        <w:rPr>
          <w:sz w:val="22"/>
          <w:szCs w:val="22"/>
        </w:rPr>
      </w:pPr>
    </w:p>
    <w:p w14:paraId="0DECA0C6" w14:textId="066A461B" w:rsidR="005D7FCC" w:rsidRPr="00A533E6" w:rsidRDefault="005D7FCC" w:rsidP="005D7FCC">
      <w:pPr>
        <w:ind w:left="720"/>
        <w:rPr>
          <w:sz w:val="22"/>
          <w:szCs w:val="22"/>
        </w:rPr>
      </w:pPr>
      <w:r w:rsidRPr="00A533E6">
        <w:rPr>
          <w:sz w:val="22"/>
          <w:szCs w:val="22"/>
        </w:rPr>
        <w:t>Either due to time or computational constraints there are a few areas that this project will not be covering.</w:t>
      </w:r>
      <w:r w:rsidR="006360B5" w:rsidRPr="00A533E6">
        <w:rPr>
          <w:sz w:val="22"/>
          <w:szCs w:val="22"/>
        </w:rPr>
        <w:t xml:space="preserve"> Firstly, due to my lack of the advanced Biology of the inner workings of ECs, I will be unable to implement all the of rules biologists have found that cause cellular senescence. </w:t>
      </w:r>
    </w:p>
    <w:p w14:paraId="63C6EDFE" w14:textId="45B10C7F" w:rsidR="00644EDD" w:rsidRPr="00A533E6" w:rsidRDefault="006360B5" w:rsidP="00644EDD">
      <w:pPr>
        <w:ind w:left="720"/>
        <w:rPr>
          <w:ins w:id="190" w:author="Harry Cooper" w:date="2017-11-29T15:22:00Z"/>
          <w:sz w:val="22"/>
          <w:szCs w:val="22"/>
        </w:rPr>
      </w:pPr>
      <w:r w:rsidRPr="00A533E6">
        <w:rPr>
          <w:sz w:val="22"/>
          <w:szCs w:val="22"/>
        </w:rPr>
        <w:t xml:space="preserve">Another area I will not be covering are the multiple ways </w:t>
      </w:r>
      <w:r w:rsidR="001669A6" w:rsidRPr="00A533E6">
        <w:rPr>
          <w:sz w:val="22"/>
          <w:szCs w:val="22"/>
        </w:rPr>
        <w:t>the endothelial monolayer gap can be filled during healing</w:t>
      </w:r>
      <w:r w:rsidRPr="00A533E6">
        <w:rPr>
          <w:sz w:val="22"/>
          <w:szCs w:val="22"/>
        </w:rPr>
        <w:t xml:space="preserve">. I am only modelling </w:t>
      </w:r>
      <w:r w:rsidR="001669A6" w:rsidRPr="00A533E6">
        <w:rPr>
          <w:sz w:val="22"/>
          <w:szCs w:val="22"/>
        </w:rPr>
        <w:t>the spreading of adjacent ECs into the gap due to the decrease in pressure caused by the lack of cells pushing back. The other ways the gap can be filled include: hyperplasia of existing endothelial cells</w:t>
      </w:r>
      <w:r w:rsidR="00644EDD" w:rsidRPr="00A533E6">
        <w:rPr>
          <w:sz w:val="22"/>
          <w:szCs w:val="22"/>
        </w:rPr>
        <w:t xml:space="preserve"> and engraftment of circulating endothelial progenitor cells </w:t>
      </w:r>
      <w:ins w:id="191" w:author="Harry Cooper" w:date="2017-11-29T15:22:00Z">
        <w:r w:rsidR="00644EDD" w:rsidRPr="003E2605">
          <w:rPr>
            <w:sz w:val="22"/>
            <w:szCs w:val="22"/>
            <w:highlight w:val="yellow"/>
          </w:rPr>
          <w:t>[</w:t>
        </w:r>
        <w:r w:rsidR="00644EDD" w:rsidRPr="003E2605">
          <w:rPr>
            <w:sz w:val="22"/>
            <w:szCs w:val="22"/>
            <w:highlight w:val="yellow"/>
          </w:rPr>
          <w:fldChar w:fldCharType="begin"/>
        </w:r>
        <w:r w:rsidR="00644EDD" w:rsidRPr="003E2605">
          <w:rPr>
            <w:sz w:val="22"/>
            <w:szCs w:val="22"/>
            <w:highlight w:val="yellow"/>
          </w:rPr>
          <w:instrText xml:space="preserve"> HYPERLINK "https://academic.oup.com/cardiovascres/article/66/2/286/270307" </w:instrText>
        </w:r>
      </w:ins>
      <w:r w:rsidR="00644EDD" w:rsidRPr="003E2605">
        <w:rPr>
          <w:sz w:val="22"/>
          <w:szCs w:val="22"/>
          <w:highlight w:val="yellow"/>
        </w:rPr>
      </w:r>
      <w:ins w:id="192" w:author="Harry Cooper" w:date="2017-11-29T15:22:00Z">
        <w:r w:rsidR="00644EDD" w:rsidRPr="003E2605">
          <w:rPr>
            <w:sz w:val="22"/>
            <w:szCs w:val="22"/>
            <w:highlight w:val="yellow"/>
          </w:rPr>
          <w:fldChar w:fldCharType="separate"/>
        </w:r>
        <w:r w:rsidR="00644EDD" w:rsidRPr="003E2605">
          <w:rPr>
            <w:rStyle w:val="Hyperlink"/>
            <w:sz w:val="22"/>
            <w:szCs w:val="22"/>
            <w:highlight w:val="yellow"/>
          </w:rPr>
          <w:t>paper</w:t>
        </w:r>
        <w:r w:rsidR="00644EDD" w:rsidRPr="003E2605">
          <w:rPr>
            <w:sz w:val="22"/>
            <w:szCs w:val="22"/>
            <w:highlight w:val="yellow"/>
          </w:rPr>
          <w:fldChar w:fldCharType="end"/>
        </w:r>
        <w:r w:rsidR="00644EDD" w:rsidRPr="003E2605">
          <w:rPr>
            <w:sz w:val="22"/>
            <w:szCs w:val="22"/>
            <w:highlight w:val="yellow"/>
          </w:rPr>
          <w:t>]</w:t>
        </w:r>
      </w:ins>
      <w:r w:rsidR="003E2605">
        <w:rPr>
          <w:sz w:val="22"/>
          <w:szCs w:val="22"/>
        </w:rPr>
        <w:t>.</w:t>
      </w:r>
    </w:p>
    <w:p w14:paraId="36EC161F" w14:textId="77777777" w:rsidR="00644EDD" w:rsidRPr="00A533E6" w:rsidRDefault="00644EDD" w:rsidP="00644EDD">
      <w:pPr>
        <w:pStyle w:val="ListParagraph"/>
        <w:rPr>
          <w:rFonts w:ascii="Times New Roman" w:hAnsi="Times New Roman" w:cs="Times New Roman"/>
          <w:sz w:val="22"/>
          <w:szCs w:val="22"/>
          <w:lang w:eastAsia="en-GB"/>
        </w:rPr>
      </w:pPr>
      <w:r w:rsidRPr="00A533E6">
        <w:rPr>
          <w:rFonts w:ascii="Times New Roman" w:hAnsi="Times New Roman" w:cs="Times New Roman"/>
          <w:sz w:val="22"/>
          <w:szCs w:val="22"/>
          <w:lang w:eastAsia="en-GB"/>
        </w:rPr>
        <w:t xml:space="preserve">I am also assuming, that I am modelling ECs from a healthy person with a Hayflick limit of 50 </w:t>
      </w:r>
      <w:ins w:id="193" w:author="Harry Cooper" w:date="2017-11-29T15:22:00Z">
        <w:r w:rsidRPr="003E2605">
          <w:rPr>
            <w:rFonts w:ascii="Times New Roman" w:hAnsi="Times New Roman" w:cs="Times New Roman"/>
            <w:sz w:val="22"/>
            <w:szCs w:val="22"/>
            <w:highlight w:val="yellow"/>
            <w:lang w:eastAsia="en-GB"/>
          </w:rPr>
          <w:t>[</w:t>
        </w:r>
        <w:r w:rsidRPr="003E2605">
          <w:rPr>
            <w:rFonts w:ascii="Times New Roman" w:hAnsi="Times New Roman" w:cs="Times New Roman"/>
            <w:sz w:val="22"/>
            <w:szCs w:val="22"/>
            <w:highlight w:val="yellow"/>
            <w:lang w:eastAsia="en-GB"/>
          </w:rPr>
          <w:fldChar w:fldCharType="begin"/>
        </w:r>
        <w:r w:rsidRPr="003E2605">
          <w:rPr>
            <w:rFonts w:ascii="Times New Roman" w:hAnsi="Times New Roman" w:cs="Times New Roman"/>
            <w:sz w:val="22"/>
            <w:szCs w:val="22"/>
            <w:highlight w:val="yellow"/>
            <w:lang w:eastAsia="en-GB"/>
          </w:rPr>
          <w:instrText xml:space="preserve"> HYPERLINK "http://www.senescence.info/cell_aging.html" </w:instrText>
        </w:r>
      </w:ins>
      <w:r w:rsidRPr="003E2605">
        <w:rPr>
          <w:rFonts w:ascii="Times New Roman" w:hAnsi="Times New Roman" w:cs="Times New Roman"/>
          <w:sz w:val="22"/>
          <w:szCs w:val="22"/>
          <w:highlight w:val="yellow"/>
          <w:lang w:eastAsia="en-GB"/>
        </w:rPr>
      </w:r>
      <w:ins w:id="194" w:author="Harry Cooper" w:date="2017-11-29T15:22:00Z">
        <w:r w:rsidRPr="003E2605">
          <w:rPr>
            <w:rFonts w:ascii="Times New Roman" w:hAnsi="Times New Roman" w:cs="Times New Roman"/>
            <w:sz w:val="22"/>
            <w:szCs w:val="22"/>
            <w:highlight w:val="yellow"/>
            <w:lang w:eastAsia="en-GB"/>
          </w:rPr>
          <w:fldChar w:fldCharType="separate"/>
        </w:r>
        <w:r w:rsidRPr="003E2605">
          <w:rPr>
            <w:rStyle w:val="Hyperlink"/>
            <w:rFonts w:ascii="Times New Roman" w:hAnsi="Times New Roman" w:cs="Times New Roman"/>
            <w:sz w:val="22"/>
            <w:szCs w:val="22"/>
            <w:highlight w:val="yellow"/>
            <w:lang w:eastAsia="en-GB"/>
          </w:rPr>
          <w:t>website</w:t>
        </w:r>
        <w:r w:rsidRPr="003E2605">
          <w:rPr>
            <w:rFonts w:ascii="Times New Roman" w:hAnsi="Times New Roman" w:cs="Times New Roman"/>
            <w:sz w:val="22"/>
            <w:szCs w:val="22"/>
            <w:highlight w:val="yellow"/>
            <w:lang w:eastAsia="en-GB"/>
          </w:rPr>
          <w:fldChar w:fldCharType="end"/>
        </w:r>
        <w:r w:rsidRPr="003E2605">
          <w:rPr>
            <w:rFonts w:ascii="Times New Roman" w:hAnsi="Times New Roman" w:cs="Times New Roman"/>
            <w:sz w:val="22"/>
            <w:szCs w:val="22"/>
            <w:highlight w:val="yellow"/>
            <w:lang w:eastAsia="en-GB"/>
          </w:rPr>
          <w:t>],</w:t>
        </w:r>
        <w:r w:rsidRPr="00A533E6">
          <w:rPr>
            <w:rFonts w:ascii="Times New Roman" w:hAnsi="Times New Roman" w:cs="Times New Roman"/>
            <w:sz w:val="22"/>
            <w:szCs w:val="22"/>
            <w:lang w:eastAsia="en-GB"/>
          </w:rPr>
          <w:t xml:space="preserve"> ignoring deficiencies such as Werner syndrome which causes individuals to have a population growth of 53% and total replicative life span of 27% compared to normal cells </w:t>
        </w:r>
        <w:r w:rsidRPr="003E2605">
          <w:rPr>
            <w:rFonts w:ascii="Times New Roman" w:hAnsi="Times New Roman" w:cs="Times New Roman"/>
            <w:sz w:val="22"/>
            <w:szCs w:val="22"/>
            <w:highlight w:val="yellow"/>
            <w:lang w:eastAsia="en-GB"/>
          </w:rPr>
          <w:t>[</w:t>
        </w:r>
        <w:r w:rsidRPr="003E2605">
          <w:rPr>
            <w:rFonts w:ascii="Times New Roman" w:hAnsi="Times New Roman" w:cs="Times New Roman"/>
            <w:sz w:val="22"/>
            <w:szCs w:val="22"/>
            <w:highlight w:val="yellow"/>
            <w:lang w:eastAsia="en-GB"/>
          </w:rPr>
          <w:fldChar w:fldCharType="begin"/>
        </w:r>
        <w:r w:rsidRPr="003E2605">
          <w:rPr>
            <w:rFonts w:ascii="Times New Roman" w:hAnsi="Times New Roman" w:cs="Times New Roman"/>
            <w:sz w:val="22"/>
            <w:szCs w:val="22"/>
            <w:highlight w:val="yellow"/>
            <w:lang w:eastAsia="en-GB"/>
          </w:rPr>
          <w:instrText xml:space="preserve"> HYPERLINK "https://www.ncbi.nlm.nih.gov/pubmed/7327553" </w:instrText>
        </w:r>
      </w:ins>
      <w:r w:rsidRPr="003E2605">
        <w:rPr>
          <w:rFonts w:ascii="Times New Roman" w:hAnsi="Times New Roman" w:cs="Times New Roman"/>
          <w:sz w:val="22"/>
          <w:szCs w:val="22"/>
          <w:highlight w:val="yellow"/>
          <w:lang w:eastAsia="en-GB"/>
        </w:rPr>
      </w:r>
      <w:ins w:id="195" w:author="Harry Cooper" w:date="2017-11-29T15:22:00Z">
        <w:r w:rsidRPr="003E2605">
          <w:rPr>
            <w:rFonts w:ascii="Times New Roman" w:hAnsi="Times New Roman" w:cs="Times New Roman"/>
            <w:sz w:val="22"/>
            <w:szCs w:val="22"/>
            <w:highlight w:val="yellow"/>
            <w:lang w:eastAsia="en-GB"/>
          </w:rPr>
          <w:fldChar w:fldCharType="separate"/>
        </w:r>
        <w:r w:rsidRPr="003E2605">
          <w:rPr>
            <w:rStyle w:val="Hyperlink"/>
            <w:rFonts w:ascii="Times New Roman" w:hAnsi="Times New Roman" w:cs="Times New Roman"/>
            <w:sz w:val="22"/>
            <w:szCs w:val="22"/>
            <w:highlight w:val="yellow"/>
            <w:lang w:eastAsia="en-GB"/>
          </w:rPr>
          <w:t>paper</w:t>
        </w:r>
        <w:r w:rsidRPr="003E2605">
          <w:rPr>
            <w:rFonts w:ascii="Times New Roman" w:hAnsi="Times New Roman" w:cs="Times New Roman"/>
            <w:sz w:val="22"/>
            <w:szCs w:val="22"/>
            <w:highlight w:val="yellow"/>
            <w:lang w:eastAsia="en-GB"/>
          </w:rPr>
          <w:fldChar w:fldCharType="end"/>
        </w:r>
        <w:r w:rsidRPr="003E2605">
          <w:rPr>
            <w:rFonts w:ascii="Times New Roman" w:hAnsi="Times New Roman" w:cs="Times New Roman"/>
            <w:sz w:val="22"/>
            <w:szCs w:val="22"/>
            <w:highlight w:val="yellow"/>
            <w:lang w:eastAsia="en-GB"/>
          </w:rPr>
          <w:t>].</w:t>
        </w:r>
      </w:ins>
    </w:p>
    <w:p w14:paraId="34BFEC2C" w14:textId="124F31D4" w:rsidR="006E25AA" w:rsidRPr="00A533E6" w:rsidRDefault="009234F2" w:rsidP="009234F2">
      <w:pPr>
        <w:ind w:left="720" w:firstLine="40"/>
        <w:rPr>
          <w:ins w:id="196" w:author="Harry Cooper" w:date="2017-11-29T15:22:00Z"/>
          <w:sz w:val="22"/>
          <w:szCs w:val="22"/>
        </w:rPr>
      </w:pPr>
      <w:r w:rsidRPr="00A533E6">
        <w:rPr>
          <w:sz w:val="22"/>
          <w:szCs w:val="22"/>
        </w:rPr>
        <w:t>I will not be creating a graphical user interface</w:t>
      </w:r>
      <w:ins w:id="197" w:author="Harry Cooper" w:date="2017-11-30T09:12:00Z">
        <w:r w:rsidR="006E25AA" w:rsidRPr="00A533E6">
          <w:rPr>
            <w:sz w:val="22"/>
            <w:szCs w:val="22"/>
          </w:rPr>
          <w:t xml:space="preserve"> </w:t>
        </w:r>
      </w:ins>
      <w:r w:rsidRPr="00A533E6">
        <w:rPr>
          <w:sz w:val="22"/>
          <w:szCs w:val="22"/>
        </w:rPr>
        <w:t>(</w:t>
      </w:r>
      <w:ins w:id="198" w:author="Harry Cooper" w:date="2017-11-30T09:12:00Z">
        <w:r w:rsidR="006E25AA" w:rsidRPr="00A533E6">
          <w:rPr>
            <w:sz w:val="22"/>
            <w:szCs w:val="22"/>
          </w:rPr>
          <w:t>GUI</w:t>
        </w:r>
      </w:ins>
      <w:r w:rsidRPr="00A533E6">
        <w:rPr>
          <w:sz w:val="22"/>
          <w:szCs w:val="22"/>
        </w:rPr>
        <w:t xml:space="preserve">) for the user to </w:t>
      </w:r>
      <w:ins w:id="199" w:author="Harry Cooper" w:date="2017-11-30T09:12:00Z">
        <w:r w:rsidR="006E25AA" w:rsidRPr="00A533E6">
          <w:rPr>
            <w:sz w:val="22"/>
            <w:szCs w:val="22"/>
          </w:rPr>
          <w:t>change parameters on the fly</w:t>
        </w:r>
      </w:ins>
      <w:r w:rsidRPr="00A533E6">
        <w:rPr>
          <w:sz w:val="22"/>
          <w:szCs w:val="22"/>
        </w:rPr>
        <w:t xml:space="preserve"> in the simulation. All parameters will be set at the beginning of the simulation and shall remain unchanged. To observe the effect of the changing parameters, several simulations must be run with varying initial conditions.</w:t>
      </w:r>
    </w:p>
    <w:p w14:paraId="1C7C9099" w14:textId="77777777" w:rsidR="00870325" w:rsidRPr="00A533E6" w:rsidRDefault="00870325">
      <w:pPr>
        <w:pStyle w:val="ListParagraph"/>
        <w:rPr>
          <w:ins w:id="200" w:author="Harry Cooper" w:date="2017-11-29T15:26:00Z"/>
          <w:rFonts w:ascii="Times New Roman" w:hAnsi="Times New Roman" w:cs="Times New Roman"/>
          <w:sz w:val="22"/>
          <w:szCs w:val="22"/>
          <w:lang w:eastAsia="en-GB"/>
        </w:rPr>
        <w:pPrChange w:id="201" w:author="Harry Cooper" w:date="2017-11-29T15:26:00Z">
          <w:pPr>
            <w:pStyle w:val="ListParagraph"/>
            <w:numPr>
              <w:numId w:val="3"/>
            </w:numPr>
            <w:ind w:hanging="360"/>
          </w:pPr>
        </w:pPrChange>
      </w:pPr>
    </w:p>
    <w:p w14:paraId="68B8F416" w14:textId="1E1F71C0" w:rsidR="00135A10" w:rsidRPr="00A533E6" w:rsidRDefault="00DD2494" w:rsidP="00135A10">
      <w:pPr>
        <w:rPr>
          <w:ins w:id="202" w:author="Harry Cooper" w:date="2017-11-30T09:49:00Z"/>
        </w:rPr>
      </w:pPr>
      <w:r>
        <w:t xml:space="preserve">3.3 </w:t>
      </w:r>
      <w:ins w:id="203" w:author="Harry Cooper" w:date="2017-11-30T09:49:00Z">
        <w:r w:rsidR="00135A10" w:rsidRPr="00A533E6">
          <w:t>Risk Analysis</w:t>
        </w:r>
      </w:ins>
    </w:p>
    <w:p w14:paraId="1A78EB8D" w14:textId="77777777" w:rsidR="00135A10" w:rsidRPr="00A533E6" w:rsidRDefault="00135A10" w:rsidP="00135A10">
      <w:pPr>
        <w:rPr>
          <w:ins w:id="204" w:author="Harry Cooper" w:date="2017-11-30T09:50:00Z"/>
        </w:rPr>
      </w:pPr>
    </w:p>
    <w:p w14:paraId="1A005CA5" w14:textId="0F81EDB1" w:rsidR="00135A10" w:rsidRPr="00A533E6" w:rsidRDefault="00135A10">
      <w:pPr>
        <w:ind w:left="720"/>
        <w:rPr>
          <w:sz w:val="22"/>
        </w:rPr>
        <w:pPrChange w:id="205" w:author="Harry Cooper" w:date="2017-11-30T09:52:00Z">
          <w:pPr/>
        </w:pPrChange>
      </w:pPr>
      <w:ins w:id="206" w:author="Harry Cooper" w:date="2017-11-30T09:50:00Z">
        <w:r w:rsidRPr="00A533E6">
          <w:rPr>
            <w:sz w:val="22"/>
          </w:rPr>
          <w:t xml:space="preserve">I’ve included all the risks I believe are associated with my project below. I outline the nature of the risk, then give it a likelihood and </w:t>
        </w:r>
      </w:ins>
      <w:ins w:id="207" w:author="Harry Cooper" w:date="2017-11-30T09:51:00Z">
        <w:r w:rsidRPr="00A533E6">
          <w:rPr>
            <w:sz w:val="22"/>
          </w:rPr>
          <w:t xml:space="preserve">impact score from 1 – 4, 1 being unlikely / negligible </w:t>
        </w:r>
        <w:r w:rsidRPr="00A533E6">
          <w:rPr>
            <w:sz w:val="22"/>
          </w:rPr>
          <w:lastRenderedPageBreak/>
          <w:t xml:space="preserve">and 4 being very likely / project </w:t>
        </w:r>
      </w:ins>
      <w:ins w:id="208" w:author="Harry Cooper" w:date="2017-11-30T09:52:00Z">
        <w:r w:rsidRPr="00A533E6">
          <w:rPr>
            <w:sz w:val="22"/>
          </w:rPr>
          <w:t>threatening</w:t>
        </w:r>
      </w:ins>
      <w:r w:rsidR="00FC7D05" w:rsidRPr="00A533E6">
        <w:rPr>
          <w:sz w:val="22"/>
        </w:rPr>
        <w:t xml:space="preserve"> then provide a mitigation plan to decrease severity</w:t>
      </w:r>
      <w:ins w:id="209" w:author="Harry Cooper" w:date="2017-11-30T09:51:00Z">
        <w:r w:rsidRPr="00A533E6">
          <w:rPr>
            <w:sz w:val="22"/>
          </w:rPr>
          <w:t>.</w:t>
        </w:r>
      </w:ins>
    </w:p>
    <w:p w14:paraId="78E23AA3" w14:textId="31559CF4" w:rsidR="00B042B9" w:rsidRPr="00A533E6" w:rsidRDefault="00B042B9" w:rsidP="00B26C82">
      <w:pPr>
        <w:rPr>
          <w:sz w:val="22"/>
        </w:rPr>
      </w:pPr>
    </w:p>
    <w:tbl>
      <w:tblPr>
        <w:tblStyle w:val="TableGrid"/>
        <w:tblW w:w="8172" w:type="dxa"/>
        <w:tblInd w:w="720" w:type="dxa"/>
        <w:tblLook w:val="04A0" w:firstRow="1" w:lastRow="0" w:firstColumn="1" w:lastColumn="0" w:noHBand="0" w:noVBand="1"/>
      </w:tblPr>
      <w:tblGrid>
        <w:gridCol w:w="825"/>
        <w:gridCol w:w="1559"/>
        <w:gridCol w:w="1475"/>
        <w:gridCol w:w="1475"/>
        <w:gridCol w:w="1475"/>
        <w:gridCol w:w="1363"/>
      </w:tblGrid>
      <w:tr w:rsidR="002B0CB9" w:rsidRPr="00A533E6" w14:paraId="2CAA6217" w14:textId="77777777" w:rsidTr="002B0CB9">
        <w:trPr>
          <w:trHeight w:val="509"/>
        </w:trPr>
        <w:tc>
          <w:tcPr>
            <w:tcW w:w="2384" w:type="dxa"/>
            <w:gridSpan w:val="2"/>
            <w:vMerge w:val="restart"/>
            <w:tcBorders>
              <w:top w:val="single" w:sz="18" w:space="0" w:color="000000"/>
              <w:left w:val="single" w:sz="18" w:space="0" w:color="000000"/>
              <w:right w:val="single" w:sz="18" w:space="0" w:color="000000"/>
            </w:tcBorders>
            <w:vAlign w:val="center"/>
          </w:tcPr>
          <w:p w14:paraId="16A5D552" w14:textId="0BE88568" w:rsidR="002B0CB9" w:rsidRPr="00A533E6" w:rsidRDefault="002B0CB9" w:rsidP="002B0CB9">
            <w:pPr>
              <w:jc w:val="center"/>
              <w:rPr>
                <w:sz w:val="22"/>
              </w:rPr>
            </w:pPr>
          </w:p>
        </w:tc>
        <w:tc>
          <w:tcPr>
            <w:tcW w:w="5788" w:type="dxa"/>
            <w:gridSpan w:val="4"/>
            <w:tcBorders>
              <w:top w:val="single" w:sz="18" w:space="0" w:color="000000"/>
              <w:left w:val="single" w:sz="18" w:space="0" w:color="000000"/>
              <w:right w:val="single" w:sz="18" w:space="0" w:color="000000"/>
            </w:tcBorders>
            <w:vAlign w:val="center"/>
          </w:tcPr>
          <w:p w14:paraId="57D54AFB" w14:textId="13DFCDD8" w:rsidR="002B0CB9" w:rsidRPr="00A533E6" w:rsidRDefault="002B0CB9" w:rsidP="002B0CB9">
            <w:pPr>
              <w:jc w:val="center"/>
              <w:rPr>
                <w:b/>
                <w:sz w:val="28"/>
              </w:rPr>
            </w:pPr>
            <w:r w:rsidRPr="00A533E6">
              <w:rPr>
                <w:b/>
                <w:sz w:val="28"/>
              </w:rPr>
              <w:t>Likelihood</w:t>
            </w:r>
          </w:p>
        </w:tc>
      </w:tr>
      <w:tr w:rsidR="002B0CB9" w:rsidRPr="00A533E6" w14:paraId="0C3D88E5" w14:textId="77777777" w:rsidTr="002B0CB9">
        <w:trPr>
          <w:trHeight w:val="274"/>
        </w:trPr>
        <w:tc>
          <w:tcPr>
            <w:tcW w:w="2384" w:type="dxa"/>
            <w:gridSpan w:val="2"/>
            <w:vMerge/>
            <w:tcBorders>
              <w:left w:val="single" w:sz="18" w:space="0" w:color="000000"/>
              <w:bottom w:val="single" w:sz="18" w:space="0" w:color="000000"/>
              <w:right w:val="single" w:sz="18" w:space="0" w:color="000000"/>
            </w:tcBorders>
            <w:textDirection w:val="btLr"/>
            <w:vAlign w:val="center"/>
          </w:tcPr>
          <w:p w14:paraId="540FED5B" w14:textId="6476D15D" w:rsidR="002B0CB9" w:rsidRPr="00A533E6" w:rsidRDefault="002B0CB9" w:rsidP="002B0CB9">
            <w:pPr>
              <w:jc w:val="center"/>
              <w:rPr>
                <w:sz w:val="22"/>
              </w:rPr>
            </w:pPr>
          </w:p>
        </w:tc>
        <w:tc>
          <w:tcPr>
            <w:tcW w:w="1475" w:type="dxa"/>
            <w:tcBorders>
              <w:left w:val="single" w:sz="18" w:space="0" w:color="000000"/>
              <w:bottom w:val="single" w:sz="18" w:space="0" w:color="000000"/>
            </w:tcBorders>
            <w:vAlign w:val="center"/>
          </w:tcPr>
          <w:p w14:paraId="346E8702" w14:textId="0F3E3251" w:rsidR="006E7617" w:rsidRPr="00A533E6" w:rsidRDefault="006E7617" w:rsidP="002B0CB9">
            <w:pPr>
              <w:jc w:val="center"/>
              <w:rPr>
                <w:sz w:val="22"/>
              </w:rPr>
            </w:pPr>
            <w:r w:rsidRPr="00A533E6">
              <w:rPr>
                <w:sz w:val="22"/>
              </w:rPr>
              <w:t>Very unlikely</w:t>
            </w:r>
          </w:p>
          <w:p w14:paraId="02119142" w14:textId="0EC60775" w:rsidR="002B0CB9" w:rsidRPr="00A533E6" w:rsidRDefault="002B0CB9" w:rsidP="002B0CB9">
            <w:pPr>
              <w:jc w:val="center"/>
              <w:rPr>
                <w:sz w:val="22"/>
              </w:rPr>
            </w:pPr>
            <w:r w:rsidRPr="00A533E6">
              <w:rPr>
                <w:sz w:val="22"/>
              </w:rPr>
              <w:t>1</w:t>
            </w:r>
          </w:p>
        </w:tc>
        <w:tc>
          <w:tcPr>
            <w:tcW w:w="1475" w:type="dxa"/>
            <w:tcBorders>
              <w:bottom w:val="single" w:sz="18" w:space="0" w:color="000000"/>
            </w:tcBorders>
            <w:vAlign w:val="center"/>
          </w:tcPr>
          <w:p w14:paraId="601D180D" w14:textId="5730A7A1" w:rsidR="006E7617" w:rsidRPr="00A533E6" w:rsidRDefault="006E7617" w:rsidP="002B0CB9">
            <w:pPr>
              <w:jc w:val="center"/>
              <w:rPr>
                <w:sz w:val="22"/>
              </w:rPr>
            </w:pPr>
            <w:r w:rsidRPr="00A533E6">
              <w:rPr>
                <w:sz w:val="22"/>
              </w:rPr>
              <w:t>Unlikely</w:t>
            </w:r>
          </w:p>
          <w:p w14:paraId="76FE323E" w14:textId="5E18B9F1" w:rsidR="002B0CB9" w:rsidRPr="00A533E6" w:rsidRDefault="002B0CB9" w:rsidP="002B0CB9">
            <w:pPr>
              <w:jc w:val="center"/>
              <w:rPr>
                <w:sz w:val="22"/>
              </w:rPr>
            </w:pPr>
            <w:r w:rsidRPr="00A533E6">
              <w:rPr>
                <w:sz w:val="22"/>
              </w:rPr>
              <w:t>2</w:t>
            </w:r>
          </w:p>
        </w:tc>
        <w:tc>
          <w:tcPr>
            <w:tcW w:w="1475" w:type="dxa"/>
            <w:tcBorders>
              <w:bottom w:val="single" w:sz="18" w:space="0" w:color="000000"/>
            </w:tcBorders>
            <w:vAlign w:val="center"/>
          </w:tcPr>
          <w:p w14:paraId="009B9D77" w14:textId="6CF486C4" w:rsidR="006E7617" w:rsidRPr="00A533E6" w:rsidRDefault="006E7617" w:rsidP="002B0CB9">
            <w:pPr>
              <w:jc w:val="center"/>
              <w:rPr>
                <w:sz w:val="22"/>
              </w:rPr>
            </w:pPr>
            <w:r w:rsidRPr="00A533E6">
              <w:rPr>
                <w:sz w:val="22"/>
              </w:rPr>
              <w:t>Likely</w:t>
            </w:r>
          </w:p>
          <w:p w14:paraId="10DA673F" w14:textId="75A2335B" w:rsidR="002B0CB9" w:rsidRPr="00A533E6" w:rsidRDefault="002B0CB9" w:rsidP="002B0CB9">
            <w:pPr>
              <w:jc w:val="center"/>
              <w:rPr>
                <w:sz w:val="22"/>
              </w:rPr>
            </w:pPr>
            <w:r w:rsidRPr="00A533E6">
              <w:rPr>
                <w:sz w:val="22"/>
              </w:rPr>
              <w:t>3</w:t>
            </w:r>
          </w:p>
        </w:tc>
        <w:tc>
          <w:tcPr>
            <w:tcW w:w="1363" w:type="dxa"/>
            <w:tcBorders>
              <w:bottom w:val="single" w:sz="18" w:space="0" w:color="000000"/>
              <w:right w:val="single" w:sz="18" w:space="0" w:color="000000"/>
            </w:tcBorders>
            <w:vAlign w:val="center"/>
          </w:tcPr>
          <w:p w14:paraId="7BE2F14E" w14:textId="4C503C7D" w:rsidR="006E7617" w:rsidRPr="00A533E6" w:rsidRDefault="006E7617" w:rsidP="002B0CB9">
            <w:pPr>
              <w:jc w:val="center"/>
              <w:rPr>
                <w:sz w:val="22"/>
              </w:rPr>
            </w:pPr>
            <w:r w:rsidRPr="00A533E6">
              <w:rPr>
                <w:sz w:val="22"/>
              </w:rPr>
              <w:t>Very Likely</w:t>
            </w:r>
          </w:p>
          <w:p w14:paraId="25B78387" w14:textId="6A991DF8" w:rsidR="002B0CB9" w:rsidRPr="00A533E6" w:rsidRDefault="002B0CB9" w:rsidP="002B0CB9">
            <w:pPr>
              <w:jc w:val="center"/>
              <w:rPr>
                <w:sz w:val="22"/>
              </w:rPr>
            </w:pPr>
            <w:r w:rsidRPr="00A533E6">
              <w:rPr>
                <w:sz w:val="22"/>
              </w:rPr>
              <w:t>4</w:t>
            </w:r>
          </w:p>
        </w:tc>
      </w:tr>
      <w:tr w:rsidR="002B0CB9" w:rsidRPr="00A533E6" w14:paraId="1D788E25" w14:textId="77777777" w:rsidTr="00D901A3">
        <w:trPr>
          <w:trHeight w:val="324"/>
        </w:trPr>
        <w:tc>
          <w:tcPr>
            <w:tcW w:w="825" w:type="dxa"/>
            <w:vMerge w:val="restart"/>
            <w:tcBorders>
              <w:top w:val="single" w:sz="18" w:space="0" w:color="000000"/>
              <w:left w:val="single" w:sz="18" w:space="0" w:color="000000"/>
            </w:tcBorders>
            <w:textDirection w:val="btLr"/>
            <w:vAlign w:val="center"/>
          </w:tcPr>
          <w:p w14:paraId="2FB96B2B" w14:textId="014374AD" w:rsidR="002B0CB9" w:rsidRPr="00A533E6" w:rsidRDefault="002B0CB9" w:rsidP="002B0CB9">
            <w:pPr>
              <w:ind w:left="113" w:right="113"/>
              <w:jc w:val="center"/>
              <w:rPr>
                <w:b/>
                <w:sz w:val="22"/>
              </w:rPr>
            </w:pPr>
            <w:r w:rsidRPr="00A533E6">
              <w:rPr>
                <w:b/>
                <w:sz w:val="28"/>
              </w:rPr>
              <w:t>Impact</w:t>
            </w:r>
          </w:p>
        </w:tc>
        <w:tc>
          <w:tcPr>
            <w:tcW w:w="1559" w:type="dxa"/>
            <w:tcBorders>
              <w:top w:val="single" w:sz="18" w:space="0" w:color="000000"/>
              <w:right w:val="single" w:sz="18" w:space="0" w:color="000000"/>
            </w:tcBorders>
            <w:vAlign w:val="center"/>
          </w:tcPr>
          <w:p w14:paraId="77513060" w14:textId="3D2D6AB1" w:rsidR="002B0CB9" w:rsidRPr="00A533E6" w:rsidRDefault="006E7617" w:rsidP="002B0CB9">
            <w:pPr>
              <w:jc w:val="center"/>
              <w:rPr>
                <w:sz w:val="22"/>
              </w:rPr>
            </w:pPr>
            <w:r w:rsidRPr="00A533E6">
              <w:rPr>
                <w:sz w:val="22"/>
              </w:rPr>
              <w:t xml:space="preserve">Negligible </w:t>
            </w:r>
            <w:r w:rsidR="002B0CB9" w:rsidRPr="00A533E6">
              <w:rPr>
                <w:sz w:val="22"/>
              </w:rPr>
              <w:t>1</w:t>
            </w:r>
          </w:p>
        </w:tc>
        <w:tc>
          <w:tcPr>
            <w:tcW w:w="1475" w:type="dxa"/>
            <w:tcBorders>
              <w:top w:val="single" w:sz="18" w:space="0" w:color="000000"/>
              <w:left w:val="single" w:sz="18" w:space="0" w:color="000000"/>
              <w:bottom w:val="single" w:sz="12" w:space="0" w:color="auto"/>
            </w:tcBorders>
            <w:shd w:val="clear" w:color="auto" w:fill="00B050"/>
            <w:vAlign w:val="center"/>
          </w:tcPr>
          <w:p w14:paraId="00B9D854" w14:textId="0F1FB34D" w:rsidR="002B0CB9" w:rsidRPr="00A533E6" w:rsidRDefault="002B0CB9" w:rsidP="002B0CB9">
            <w:pPr>
              <w:jc w:val="center"/>
              <w:rPr>
                <w:sz w:val="22"/>
              </w:rPr>
            </w:pPr>
            <w:r w:rsidRPr="00A533E6">
              <w:rPr>
                <w:sz w:val="22"/>
              </w:rPr>
              <w:t>1</w:t>
            </w:r>
          </w:p>
        </w:tc>
        <w:tc>
          <w:tcPr>
            <w:tcW w:w="1475" w:type="dxa"/>
            <w:tcBorders>
              <w:top w:val="single" w:sz="18" w:space="0" w:color="000000"/>
              <w:bottom w:val="single" w:sz="12" w:space="0" w:color="auto"/>
            </w:tcBorders>
            <w:shd w:val="clear" w:color="auto" w:fill="00B050"/>
            <w:vAlign w:val="center"/>
          </w:tcPr>
          <w:p w14:paraId="74ACAEF5" w14:textId="69D943BE" w:rsidR="002B0CB9" w:rsidRPr="00A533E6" w:rsidRDefault="002B0CB9" w:rsidP="002B0CB9">
            <w:pPr>
              <w:jc w:val="center"/>
              <w:rPr>
                <w:sz w:val="22"/>
              </w:rPr>
            </w:pPr>
            <w:r w:rsidRPr="00A533E6">
              <w:rPr>
                <w:sz w:val="22"/>
              </w:rPr>
              <w:t>2</w:t>
            </w:r>
          </w:p>
        </w:tc>
        <w:tc>
          <w:tcPr>
            <w:tcW w:w="1475" w:type="dxa"/>
            <w:tcBorders>
              <w:top w:val="single" w:sz="18" w:space="0" w:color="000000"/>
              <w:bottom w:val="single" w:sz="12" w:space="0" w:color="auto"/>
            </w:tcBorders>
            <w:shd w:val="clear" w:color="auto" w:fill="00B050"/>
            <w:vAlign w:val="center"/>
          </w:tcPr>
          <w:p w14:paraId="1FC0DFCC" w14:textId="4F08C25D" w:rsidR="002B0CB9" w:rsidRPr="00A533E6" w:rsidRDefault="002B0CB9" w:rsidP="002B0CB9">
            <w:pPr>
              <w:jc w:val="center"/>
              <w:rPr>
                <w:sz w:val="22"/>
              </w:rPr>
            </w:pPr>
            <w:r w:rsidRPr="00A533E6">
              <w:rPr>
                <w:sz w:val="22"/>
              </w:rPr>
              <w:t>3</w:t>
            </w:r>
          </w:p>
        </w:tc>
        <w:tc>
          <w:tcPr>
            <w:tcW w:w="1363" w:type="dxa"/>
            <w:tcBorders>
              <w:top w:val="single" w:sz="18" w:space="0" w:color="000000"/>
              <w:bottom w:val="single" w:sz="12" w:space="0" w:color="auto"/>
              <w:right w:val="single" w:sz="18" w:space="0" w:color="000000"/>
            </w:tcBorders>
            <w:shd w:val="clear" w:color="auto" w:fill="92D050"/>
            <w:vAlign w:val="center"/>
          </w:tcPr>
          <w:p w14:paraId="45565E9D" w14:textId="1E154AAB" w:rsidR="002B0CB9" w:rsidRPr="00A533E6" w:rsidRDefault="002B0CB9" w:rsidP="002B0CB9">
            <w:pPr>
              <w:jc w:val="center"/>
              <w:rPr>
                <w:sz w:val="22"/>
              </w:rPr>
            </w:pPr>
            <w:r w:rsidRPr="00A533E6">
              <w:rPr>
                <w:sz w:val="22"/>
              </w:rPr>
              <w:t>4</w:t>
            </w:r>
          </w:p>
        </w:tc>
      </w:tr>
      <w:tr w:rsidR="002B0CB9" w:rsidRPr="00A533E6" w14:paraId="3765C332" w14:textId="77777777" w:rsidTr="00D901A3">
        <w:trPr>
          <w:trHeight w:val="321"/>
        </w:trPr>
        <w:tc>
          <w:tcPr>
            <w:tcW w:w="825" w:type="dxa"/>
            <w:vMerge/>
            <w:tcBorders>
              <w:left w:val="single" w:sz="18" w:space="0" w:color="000000"/>
            </w:tcBorders>
            <w:vAlign w:val="center"/>
          </w:tcPr>
          <w:p w14:paraId="34F1E481" w14:textId="77777777" w:rsidR="002B0CB9" w:rsidRPr="00A533E6" w:rsidRDefault="002B0CB9" w:rsidP="002B0CB9">
            <w:pPr>
              <w:jc w:val="center"/>
              <w:rPr>
                <w:sz w:val="22"/>
              </w:rPr>
            </w:pPr>
          </w:p>
        </w:tc>
        <w:tc>
          <w:tcPr>
            <w:tcW w:w="1559" w:type="dxa"/>
            <w:tcBorders>
              <w:right w:val="single" w:sz="18" w:space="0" w:color="000000"/>
            </w:tcBorders>
            <w:vAlign w:val="center"/>
          </w:tcPr>
          <w:p w14:paraId="3ED7F225" w14:textId="4FA4AB35" w:rsidR="002B0CB9" w:rsidRPr="00A533E6" w:rsidRDefault="006E7617" w:rsidP="002B0CB9">
            <w:pPr>
              <w:jc w:val="center"/>
              <w:rPr>
                <w:sz w:val="22"/>
              </w:rPr>
            </w:pPr>
            <w:r w:rsidRPr="00A533E6">
              <w:rPr>
                <w:sz w:val="22"/>
              </w:rPr>
              <w:t xml:space="preserve">Low </w:t>
            </w:r>
            <w:r w:rsidR="002B0CB9" w:rsidRPr="00A533E6">
              <w:rPr>
                <w:sz w:val="22"/>
              </w:rPr>
              <w:t>2</w:t>
            </w:r>
          </w:p>
        </w:tc>
        <w:tc>
          <w:tcPr>
            <w:tcW w:w="1475" w:type="dxa"/>
            <w:tcBorders>
              <w:top w:val="single" w:sz="12" w:space="0" w:color="auto"/>
              <w:left w:val="single" w:sz="18" w:space="0" w:color="000000"/>
            </w:tcBorders>
            <w:shd w:val="clear" w:color="auto" w:fill="00B050"/>
            <w:vAlign w:val="center"/>
          </w:tcPr>
          <w:p w14:paraId="7D7141A4" w14:textId="4E2E3C48" w:rsidR="002B0CB9" w:rsidRPr="00A533E6" w:rsidRDefault="002B0CB9" w:rsidP="002B0CB9">
            <w:pPr>
              <w:jc w:val="center"/>
              <w:rPr>
                <w:sz w:val="22"/>
              </w:rPr>
            </w:pPr>
            <w:r w:rsidRPr="00A533E6">
              <w:rPr>
                <w:sz w:val="22"/>
              </w:rPr>
              <w:t>2</w:t>
            </w:r>
          </w:p>
        </w:tc>
        <w:tc>
          <w:tcPr>
            <w:tcW w:w="1475" w:type="dxa"/>
            <w:tcBorders>
              <w:top w:val="single" w:sz="12" w:space="0" w:color="auto"/>
            </w:tcBorders>
            <w:shd w:val="clear" w:color="auto" w:fill="92D050"/>
            <w:vAlign w:val="center"/>
          </w:tcPr>
          <w:p w14:paraId="7CF0265D" w14:textId="31DE56A4" w:rsidR="002B0CB9" w:rsidRPr="00A533E6" w:rsidRDefault="002B0CB9" w:rsidP="002B0CB9">
            <w:pPr>
              <w:jc w:val="center"/>
              <w:rPr>
                <w:sz w:val="22"/>
              </w:rPr>
            </w:pPr>
            <w:r w:rsidRPr="00A533E6">
              <w:rPr>
                <w:sz w:val="22"/>
              </w:rPr>
              <w:t>4</w:t>
            </w:r>
          </w:p>
        </w:tc>
        <w:tc>
          <w:tcPr>
            <w:tcW w:w="1475" w:type="dxa"/>
            <w:tcBorders>
              <w:top w:val="single" w:sz="12" w:space="0" w:color="auto"/>
            </w:tcBorders>
            <w:shd w:val="clear" w:color="auto" w:fill="92D050"/>
            <w:vAlign w:val="center"/>
          </w:tcPr>
          <w:p w14:paraId="23FCAC4E" w14:textId="39AEA739" w:rsidR="002B0CB9" w:rsidRPr="00A533E6" w:rsidRDefault="002B0CB9" w:rsidP="002B0CB9">
            <w:pPr>
              <w:jc w:val="center"/>
              <w:rPr>
                <w:sz w:val="22"/>
              </w:rPr>
            </w:pPr>
            <w:r w:rsidRPr="00A533E6">
              <w:rPr>
                <w:sz w:val="22"/>
              </w:rPr>
              <w:t>6</w:t>
            </w:r>
          </w:p>
        </w:tc>
        <w:tc>
          <w:tcPr>
            <w:tcW w:w="1363" w:type="dxa"/>
            <w:tcBorders>
              <w:top w:val="single" w:sz="12" w:space="0" w:color="auto"/>
              <w:right w:val="single" w:sz="18" w:space="0" w:color="000000"/>
            </w:tcBorders>
            <w:shd w:val="clear" w:color="auto" w:fill="FFC000"/>
            <w:vAlign w:val="center"/>
          </w:tcPr>
          <w:p w14:paraId="2F6B032E" w14:textId="7C5200C8" w:rsidR="002B0CB9" w:rsidRPr="00A533E6" w:rsidRDefault="002B0CB9" w:rsidP="002B0CB9">
            <w:pPr>
              <w:jc w:val="center"/>
              <w:rPr>
                <w:sz w:val="22"/>
              </w:rPr>
            </w:pPr>
            <w:r w:rsidRPr="00A533E6">
              <w:rPr>
                <w:sz w:val="22"/>
              </w:rPr>
              <w:t>8</w:t>
            </w:r>
          </w:p>
        </w:tc>
      </w:tr>
      <w:tr w:rsidR="002B0CB9" w:rsidRPr="00A533E6" w14:paraId="343D8A98" w14:textId="77777777" w:rsidTr="00D901A3">
        <w:trPr>
          <w:trHeight w:val="305"/>
        </w:trPr>
        <w:tc>
          <w:tcPr>
            <w:tcW w:w="825" w:type="dxa"/>
            <w:vMerge/>
            <w:tcBorders>
              <w:left w:val="single" w:sz="18" w:space="0" w:color="000000"/>
            </w:tcBorders>
            <w:vAlign w:val="center"/>
          </w:tcPr>
          <w:p w14:paraId="55FE1394" w14:textId="77777777" w:rsidR="002B0CB9" w:rsidRPr="00A533E6" w:rsidRDefault="002B0CB9" w:rsidP="002B0CB9">
            <w:pPr>
              <w:jc w:val="center"/>
              <w:rPr>
                <w:sz w:val="22"/>
              </w:rPr>
            </w:pPr>
          </w:p>
        </w:tc>
        <w:tc>
          <w:tcPr>
            <w:tcW w:w="1559" w:type="dxa"/>
            <w:tcBorders>
              <w:right w:val="single" w:sz="18" w:space="0" w:color="000000"/>
            </w:tcBorders>
            <w:vAlign w:val="center"/>
          </w:tcPr>
          <w:p w14:paraId="0F41FA5F" w14:textId="7B48EEBC" w:rsidR="002B0CB9" w:rsidRPr="00A533E6" w:rsidRDefault="006E7617" w:rsidP="002B0CB9">
            <w:pPr>
              <w:jc w:val="center"/>
              <w:rPr>
                <w:sz w:val="22"/>
              </w:rPr>
            </w:pPr>
            <w:r w:rsidRPr="00A533E6">
              <w:rPr>
                <w:sz w:val="22"/>
              </w:rPr>
              <w:t xml:space="preserve">Significant </w:t>
            </w:r>
            <w:r w:rsidR="002B0CB9" w:rsidRPr="00A533E6">
              <w:rPr>
                <w:sz w:val="22"/>
              </w:rPr>
              <w:t>3</w:t>
            </w:r>
          </w:p>
        </w:tc>
        <w:tc>
          <w:tcPr>
            <w:tcW w:w="1475" w:type="dxa"/>
            <w:tcBorders>
              <w:left w:val="single" w:sz="18" w:space="0" w:color="000000"/>
            </w:tcBorders>
            <w:shd w:val="clear" w:color="auto" w:fill="00B050"/>
            <w:vAlign w:val="center"/>
          </w:tcPr>
          <w:p w14:paraId="712ECDAC" w14:textId="5ECB6F8B" w:rsidR="002B0CB9" w:rsidRPr="00A533E6" w:rsidRDefault="002B0CB9" w:rsidP="002B0CB9">
            <w:pPr>
              <w:jc w:val="center"/>
              <w:rPr>
                <w:sz w:val="22"/>
              </w:rPr>
            </w:pPr>
            <w:r w:rsidRPr="00A533E6">
              <w:rPr>
                <w:sz w:val="22"/>
              </w:rPr>
              <w:t>3</w:t>
            </w:r>
          </w:p>
        </w:tc>
        <w:tc>
          <w:tcPr>
            <w:tcW w:w="1475" w:type="dxa"/>
            <w:shd w:val="clear" w:color="auto" w:fill="92D050"/>
            <w:vAlign w:val="center"/>
          </w:tcPr>
          <w:p w14:paraId="2B954469" w14:textId="70F4F901" w:rsidR="002B0CB9" w:rsidRPr="00A533E6" w:rsidRDefault="002B0CB9" w:rsidP="002B0CB9">
            <w:pPr>
              <w:jc w:val="center"/>
              <w:rPr>
                <w:sz w:val="22"/>
              </w:rPr>
            </w:pPr>
            <w:r w:rsidRPr="00A533E6">
              <w:rPr>
                <w:sz w:val="22"/>
              </w:rPr>
              <w:t>6</w:t>
            </w:r>
          </w:p>
        </w:tc>
        <w:tc>
          <w:tcPr>
            <w:tcW w:w="1475" w:type="dxa"/>
            <w:shd w:val="clear" w:color="auto" w:fill="FFC000"/>
            <w:vAlign w:val="center"/>
          </w:tcPr>
          <w:p w14:paraId="186E2C9D" w14:textId="0101A16A" w:rsidR="002B0CB9" w:rsidRPr="00A533E6" w:rsidRDefault="002B0CB9" w:rsidP="002B0CB9">
            <w:pPr>
              <w:jc w:val="center"/>
              <w:rPr>
                <w:sz w:val="22"/>
              </w:rPr>
            </w:pPr>
            <w:r w:rsidRPr="00A533E6">
              <w:rPr>
                <w:sz w:val="22"/>
              </w:rPr>
              <w:t>9</w:t>
            </w:r>
          </w:p>
        </w:tc>
        <w:tc>
          <w:tcPr>
            <w:tcW w:w="1363" w:type="dxa"/>
            <w:tcBorders>
              <w:right w:val="single" w:sz="18" w:space="0" w:color="000000"/>
            </w:tcBorders>
            <w:shd w:val="clear" w:color="auto" w:fill="FF0000"/>
            <w:vAlign w:val="center"/>
          </w:tcPr>
          <w:p w14:paraId="55B24CEA" w14:textId="369A1156" w:rsidR="002B0CB9" w:rsidRPr="00A533E6" w:rsidRDefault="002B0CB9" w:rsidP="002B0CB9">
            <w:pPr>
              <w:jc w:val="center"/>
              <w:rPr>
                <w:sz w:val="22"/>
              </w:rPr>
            </w:pPr>
            <w:r w:rsidRPr="00A533E6">
              <w:rPr>
                <w:sz w:val="22"/>
              </w:rPr>
              <w:t>12</w:t>
            </w:r>
          </w:p>
        </w:tc>
      </w:tr>
      <w:tr w:rsidR="002B0CB9" w:rsidRPr="00A533E6" w14:paraId="7628FA5C" w14:textId="77777777" w:rsidTr="00D901A3">
        <w:trPr>
          <w:trHeight w:val="332"/>
        </w:trPr>
        <w:tc>
          <w:tcPr>
            <w:tcW w:w="825" w:type="dxa"/>
            <w:vMerge/>
            <w:tcBorders>
              <w:left w:val="single" w:sz="18" w:space="0" w:color="000000"/>
              <w:bottom w:val="single" w:sz="18" w:space="0" w:color="000000"/>
            </w:tcBorders>
            <w:vAlign w:val="center"/>
          </w:tcPr>
          <w:p w14:paraId="37FABE0A" w14:textId="77777777" w:rsidR="002B0CB9" w:rsidRPr="00A533E6" w:rsidRDefault="002B0CB9" w:rsidP="002B0CB9">
            <w:pPr>
              <w:jc w:val="center"/>
              <w:rPr>
                <w:sz w:val="22"/>
              </w:rPr>
            </w:pPr>
          </w:p>
        </w:tc>
        <w:tc>
          <w:tcPr>
            <w:tcW w:w="1559" w:type="dxa"/>
            <w:tcBorders>
              <w:bottom w:val="single" w:sz="18" w:space="0" w:color="000000"/>
              <w:right w:val="single" w:sz="18" w:space="0" w:color="000000"/>
            </w:tcBorders>
            <w:vAlign w:val="center"/>
          </w:tcPr>
          <w:p w14:paraId="295950CA" w14:textId="37FBA460" w:rsidR="002B0CB9" w:rsidRPr="00A533E6" w:rsidRDefault="006E7617" w:rsidP="002B0CB9">
            <w:pPr>
              <w:jc w:val="center"/>
              <w:rPr>
                <w:sz w:val="22"/>
              </w:rPr>
            </w:pPr>
            <w:r w:rsidRPr="00A533E6">
              <w:rPr>
                <w:sz w:val="22"/>
              </w:rPr>
              <w:t xml:space="preserve">Catastrophic </w:t>
            </w:r>
            <w:r w:rsidR="002B0CB9" w:rsidRPr="00A533E6">
              <w:rPr>
                <w:sz w:val="22"/>
              </w:rPr>
              <w:t>4</w:t>
            </w:r>
          </w:p>
        </w:tc>
        <w:tc>
          <w:tcPr>
            <w:tcW w:w="1475" w:type="dxa"/>
            <w:tcBorders>
              <w:left w:val="single" w:sz="18" w:space="0" w:color="000000"/>
              <w:bottom w:val="single" w:sz="18" w:space="0" w:color="000000"/>
            </w:tcBorders>
            <w:shd w:val="clear" w:color="auto" w:fill="92D050"/>
            <w:vAlign w:val="center"/>
          </w:tcPr>
          <w:p w14:paraId="627D0FFA" w14:textId="3D831C16" w:rsidR="002B0CB9" w:rsidRPr="00A533E6" w:rsidRDefault="002B0CB9" w:rsidP="002B0CB9">
            <w:pPr>
              <w:jc w:val="center"/>
              <w:rPr>
                <w:sz w:val="22"/>
              </w:rPr>
            </w:pPr>
            <w:r w:rsidRPr="00A533E6">
              <w:rPr>
                <w:sz w:val="22"/>
              </w:rPr>
              <w:t>4</w:t>
            </w:r>
          </w:p>
        </w:tc>
        <w:tc>
          <w:tcPr>
            <w:tcW w:w="1475" w:type="dxa"/>
            <w:tcBorders>
              <w:bottom w:val="single" w:sz="18" w:space="0" w:color="000000"/>
            </w:tcBorders>
            <w:shd w:val="clear" w:color="auto" w:fill="FFC000"/>
            <w:vAlign w:val="center"/>
          </w:tcPr>
          <w:p w14:paraId="72DAC54E" w14:textId="4F97E210" w:rsidR="002B0CB9" w:rsidRPr="00A533E6" w:rsidRDefault="002B0CB9" w:rsidP="002B0CB9">
            <w:pPr>
              <w:jc w:val="center"/>
              <w:rPr>
                <w:sz w:val="22"/>
              </w:rPr>
            </w:pPr>
            <w:r w:rsidRPr="00A533E6">
              <w:rPr>
                <w:sz w:val="22"/>
              </w:rPr>
              <w:t>8</w:t>
            </w:r>
          </w:p>
        </w:tc>
        <w:tc>
          <w:tcPr>
            <w:tcW w:w="1475" w:type="dxa"/>
            <w:tcBorders>
              <w:bottom w:val="single" w:sz="18" w:space="0" w:color="000000"/>
            </w:tcBorders>
            <w:shd w:val="clear" w:color="auto" w:fill="FF0000"/>
            <w:vAlign w:val="center"/>
          </w:tcPr>
          <w:p w14:paraId="4DD03938" w14:textId="10C8729B" w:rsidR="002B0CB9" w:rsidRPr="00A533E6" w:rsidRDefault="002B0CB9" w:rsidP="002B0CB9">
            <w:pPr>
              <w:jc w:val="center"/>
              <w:rPr>
                <w:sz w:val="22"/>
              </w:rPr>
            </w:pPr>
            <w:r w:rsidRPr="00A533E6">
              <w:rPr>
                <w:sz w:val="22"/>
              </w:rPr>
              <w:t>12</w:t>
            </w:r>
          </w:p>
        </w:tc>
        <w:tc>
          <w:tcPr>
            <w:tcW w:w="1363" w:type="dxa"/>
            <w:tcBorders>
              <w:bottom w:val="single" w:sz="18" w:space="0" w:color="000000"/>
              <w:right w:val="single" w:sz="18" w:space="0" w:color="000000"/>
            </w:tcBorders>
            <w:shd w:val="clear" w:color="auto" w:fill="FF0000"/>
            <w:vAlign w:val="center"/>
          </w:tcPr>
          <w:p w14:paraId="48300B29" w14:textId="74E16245" w:rsidR="002B0CB9" w:rsidRPr="00A533E6" w:rsidRDefault="002B0CB9" w:rsidP="002B0CB9">
            <w:pPr>
              <w:jc w:val="center"/>
              <w:rPr>
                <w:sz w:val="22"/>
              </w:rPr>
            </w:pPr>
            <w:r w:rsidRPr="00A533E6">
              <w:rPr>
                <w:sz w:val="22"/>
              </w:rPr>
              <w:t>16</w:t>
            </w:r>
          </w:p>
        </w:tc>
      </w:tr>
    </w:tbl>
    <w:p w14:paraId="75784390" w14:textId="541CD7C8" w:rsidR="00B042B9" w:rsidRPr="00A533E6" w:rsidRDefault="00610676" w:rsidP="00942A91">
      <w:pPr>
        <w:ind w:left="720"/>
        <w:rPr>
          <w:sz w:val="22"/>
        </w:rPr>
      </w:pPr>
      <w:r>
        <w:rPr>
          <w:sz w:val="22"/>
        </w:rPr>
        <w:t>Table 3.3</w:t>
      </w:r>
      <w:r w:rsidR="00B26C82" w:rsidRPr="00A533E6">
        <w:rPr>
          <w:sz w:val="22"/>
        </w:rPr>
        <w:t>: Risk Rating Matrix where Risk Rating = Likelihood x Impact</w:t>
      </w:r>
    </w:p>
    <w:p w14:paraId="7BA3B50A" w14:textId="77777777" w:rsidR="00B26C82" w:rsidRPr="00A533E6" w:rsidRDefault="00B26C82" w:rsidP="00942A91">
      <w:pPr>
        <w:ind w:left="720"/>
        <w:rPr>
          <w:sz w:val="22"/>
        </w:rPr>
      </w:pPr>
    </w:p>
    <w:tbl>
      <w:tblPr>
        <w:tblStyle w:val="TableGrid"/>
        <w:tblW w:w="8275" w:type="dxa"/>
        <w:tblInd w:w="720" w:type="dxa"/>
        <w:tblLook w:val="04A0" w:firstRow="1" w:lastRow="0" w:firstColumn="1" w:lastColumn="0" w:noHBand="0" w:noVBand="1"/>
      </w:tblPr>
      <w:tblGrid>
        <w:gridCol w:w="2848"/>
        <w:gridCol w:w="491"/>
        <w:gridCol w:w="491"/>
        <w:gridCol w:w="491"/>
        <w:gridCol w:w="3954"/>
      </w:tblGrid>
      <w:tr w:rsidR="003064E1" w:rsidRPr="00A533E6" w14:paraId="02980D8E" w14:textId="77777777" w:rsidTr="003064E1">
        <w:trPr>
          <w:cantSplit/>
          <w:trHeight w:val="1205"/>
        </w:trPr>
        <w:tc>
          <w:tcPr>
            <w:tcW w:w="2848" w:type="dxa"/>
            <w:vAlign w:val="center"/>
          </w:tcPr>
          <w:p w14:paraId="6DCD8E23" w14:textId="36694509" w:rsidR="00FC2EC6" w:rsidRPr="00A533E6" w:rsidRDefault="00811D3F" w:rsidP="003064E1">
            <w:pPr>
              <w:jc w:val="center"/>
              <w:rPr>
                <w:sz w:val="22"/>
              </w:rPr>
            </w:pPr>
            <w:r w:rsidRPr="00A533E6">
              <w:rPr>
                <w:sz w:val="22"/>
              </w:rPr>
              <w:t>Risk Event</w:t>
            </w:r>
          </w:p>
        </w:tc>
        <w:tc>
          <w:tcPr>
            <w:tcW w:w="491" w:type="dxa"/>
            <w:textDirection w:val="btLr"/>
            <w:vAlign w:val="center"/>
          </w:tcPr>
          <w:p w14:paraId="01D2D90B" w14:textId="7F8A37F7" w:rsidR="00FC2EC6" w:rsidRPr="00A533E6" w:rsidRDefault="00811D3F" w:rsidP="003064E1">
            <w:pPr>
              <w:ind w:left="113" w:right="113"/>
              <w:jc w:val="center"/>
              <w:rPr>
                <w:sz w:val="22"/>
              </w:rPr>
            </w:pPr>
            <w:r w:rsidRPr="00A533E6">
              <w:rPr>
                <w:sz w:val="22"/>
              </w:rPr>
              <w:t>Likelihood</w:t>
            </w:r>
          </w:p>
        </w:tc>
        <w:tc>
          <w:tcPr>
            <w:tcW w:w="491" w:type="dxa"/>
            <w:textDirection w:val="btLr"/>
            <w:vAlign w:val="center"/>
          </w:tcPr>
          <w:p w14:paraId="10DD2615" w14:textId="74920CCB" w:rsidR="00FC2EC6" w:rsidRPr="00A533E6" w:rsidRDefault="00811D3F" w:rsidP="003064E1">
            <w:pPr>
              <w:ind w:left="113" w:right="113"/>
              <w:jc w:val="center"/>
              <w:rPr>
                <w:sz w:val="22"/>
              </w:rPr>
            </w:pPr>
            <w:r w:rsidRPr="00A533E6">
              <w:rPr>
                <w:sz w:val="22"/>
              </w:rPr>
              <w:t>Impact</w:t>
            </w:r>
          </w:p>
        </w:tc>
        <w:tc>
          <w:tcPr>
            <w:tcW w:w="491" w:type="dxa"/>
            <w:textDirection w:val="btLr"/>
            <w:vAlign w:val="center"/>
          </w:tcPr>
          <w:p w14:paraId="0F0AB81E" w14:textId="2201B093" w:rsidR="00FC2EC6" w:rsidRPr="00A533E6" w:rsidRDefault="00811D3F" w:rsidP="003064E1">
            <w:pPr>
              <w:ind w:left="113" w:right="113"/>
              <w:jc w:val="center"/>
              <w:rPr>
                <w:sz w:val="22"/>
              </w:rPr>
            </w:pPr>
            <w:r w:rsidRPr="00A533E6">
              <w:rPr>
                <w:sz w:val="22"/>
              </w:rPr>
              <w:t>Risk Rating</w:t>
            </w:r>
          </w:p>
        </w:tc>
        <w:tc>
          <w:tcPr>
            <w:tcW w:w="3954" w:type="dxa"/>
            <w:vAlign w:val="center"/>
          </w:tcPr>
          <w:p w14:paraId="29462221" w14:textId="35DFAF60" w:rsidR="00FC2EC6" w:rsidRPr="00A533E6" w:rsidRDefault="00811D3F" w:rsidP="003064E1">
            <w:pPr>
              <w:jc w:val="center"/>
              <w:rPr>
                <w:sz w:val="22"/>
              </w:rPr>
            </w:pPr>
            <w:r w:rsidRPr="00A533E6">
              <w:rPr>
                <w:sz w:val="22"/>
              </w:rPr>
              <w:t>Mitigation</w:t>
            </w:r>
          </w:p>
        </w:tc>
      </w:tr>
      <w:tr w:rsidR="003064E1" w:rsidRPr="00A533E6" w14:paraId="3F16600C" w14:textId="77777777" w:rsidTr="003064E1">
        <w:trPr>
          <w:trHeight w:val="332"/>
        </w:trPr>
        <w:tc>
          <w:tcPr>
            <w:tcW w:w="2848" w:type="dxa"/>
            <w:vAlign w:val="center"/>
          </w:tcPr>
          <w:p w14:paraId="1E4CB197" w14:textId="6818965F" w:rsidR="00FC2EC6" w:rsidRPr="00A533E6" w:rsidRDefault="003064E1" w:rsidP="003064E1">
            <w:pPr>
              <w:jc w:val="center"/>
              <w:rPr>
                <w:sz w:val="22"/>
              </w:rPr>
            </w:pPr>
            <w:r w:rsidRPr="00A533E6">
              <w:rPr>
                <w:sz w:val="22"/>
              </w:rPr>
              <w:t>Loss of developers’ code</w:t>
            </w:r>
          </w:p>
        </w:tc>
        <w:tc>
          <w:tcPr>
            <w:tcW w:w="491" w:type="dxa"/>
            <w:vAlign w:val="center"/>
          </w:tcPr>
          <w:p w14:paraId="7F45BFC0" w14:textId="222F37E9" w:rsidR="00FC2EC6" w:rsidRPr="00A533E6" w:rsidRDefault="003064E1" w:rsidP="003064E1">
            <w:pPr>
              <w:jc w:val="center"/>
              <w:rPr>
                <w:sz w:val="22"/>
              </w:rPr>
            </w:pPr>
            <w:r w:rsidRPr="00A533E6">
              <w:rPr>
                <w:sz w:val="22"/>
              </w:rPr>
              <w:t>1</w:t>
            </w:r>
          </w:p>
        </w:tc>
        <w:tc>
          <w:tcPr>
            <w:tcW w:w="491" w:type="dxa"/>
            <w:vAlign w:val="center"/>
          </w:tcPr>
          <w:p w14:paraId="31DA2E0C" w14:textId="48960AE6" w:rsidR="00FC2EC6" w:rsidRPr="00A533E6" w:rsidRDefault="003064E1" w:rsidP="003064E1">
            <w:pPr>
              <w:jc w:val="center"/>
              <w:rPr>
                <w:sz w:val="22"/>
              </w:rPr>
            </w:pPr>
            <w:r w:rsidRPr="00A533E6">
              <w:rPr>
                <w:sz w:val="22"/>
              </w:rPr>
              <w:t>4</w:t>
            </w:r>
          </w:p>
        </w:tc>
        <w:tc>
          <w:tcPr>
            <w:tcW w:w="491" w:type="dxa"/>
            <w:shd w:val="clear" w:color="auto" w:fill="92D050"/>
            <w:vAlign w:val="center"/>
          </w:tcPr>
          <w:p w14:paraId="1A256199" w14:textId="3B3FF2D4" w:rsidR="00FC2EC6" w:rsidRPr="00A533E6" w:rsidRDefault="003064E1" w:rsidP="003064E1">
            <w:pPr>
              <w:jc w:val="center"/>
              <w:rPr>
                <w:sz w:val="22"/>
              </w:rPr>
            </w:pPr>
            <w:r w:rsidRPr="00A533E6">
              <w:rPr>
                <w:sz w:val="22"/>
              </w:rPr>
              <w:t>4</w:t>
            </w:r>
          </w:p>
        </w:tc>
        <w:tc>
          <w:tcPr>
            <w:tcW w:w="3954" w:type="dxa"/>
            <w:vAlign w:val="center"/>
          </w:tcPr>
          <w:p w14:paraId="271DD8E4" w14:textId="7456DC5E" w:rsidR="00FC2EC6" w:rsidRPr="00A533E6" w:rsidRDefault="003064E1" w:rsidP="003064E1">
            <w:pPr>
              <w:jc w:val="center"/>
              <w:rPr>
                <w:sz w:val="22"/>
              </w:rPr>
            </w:pPr>
            <w:r w:rsidRPr="00A533E6">
              <w:rPr>
                <w:sz w:val="22"/>
              </w:rPr>
              <w:t>Backups of the developers’ machine are take daily to an external hard-drive. The code will also be tracked on GitHub.</w:t>
            </w:r>
          </w:p>
        </w:tc>
      </w:tr>
      <w:tr w:rsidR="003064E1" w:rsidRPr="00A533E6" w14:paraId="7A3349CF" w14:textId="77777777" w:rsidTr="00103284">
        <w:trPr>
          <w:trHeight w:val="35"/>
        </w:trPr>
        <w:tc>
          <w:tcPr>
            <w:tcW w:w="2848" w:type="dxa"/>
            <w:vAlign w:val="center"/>
          </w:tcPr>
          <w:p w14:paraId="586F6F32" w14:textId="3D7F729B" w:rsidR="00FC2EC6" w:rsidRPr="00A533E6" w:rsidRDefault="003064E1" w:rsidP="003064E1">
            <w:pPr>
              <w:jc w:val="center"/>
              <w:rPr>
                <w:sz w:val="22"/>
              </w:rPr>
            </w:pPr>
            <w:r w:rsidRPr="00A533E6">
              <w:rPr>
                <w:sz w:val="22"/>
              </w:rPr>
              <w:t>External event prevents progression</w:t>
            </w:r>
          </w:p>
        </w:tc>
        <w:tc>
          <w:tcPr>
            <w:tcW w:w="491" w:type="dxa"/>
            <w:vAlign w:val="center"/>
          </w:tcPr>
          <w:p w14:paraId="4609ABE7" w14:textId="6367CFC3" w:rsidR="00FC2EC6" w:rsidRPr="00A533E6" w:rsidRDefault="00C23956" w:rsidP="003064E1">
            <w:pPr>
              <w:jc w:val="center"/>
              <w:rPr>
                <w:sz w:val="22"/>
              </w:rPr>
            </w:pPr>
            <w:r w:rsidRPr="00A533E6">
              <w:rPr>
                <w:sz w:val="22"/>
              </w:rPr>
              <w:t>2</w:t>
            </w:r>
          </w:p>
        </w:tc>
        <w:tc>
          <w:tcPr>
            <w:tcW w:w="491" w:type="dxa"/>
            <w:vAlign w:val="center"/>
          </w:tcPr>
          <w:p w14:paraId="7C14957B" w14:textId="209A5A96" w:rsidR="00FC2EC6" w:rsidRPr="00A533E6" w:rsidRDefault="00C23956" w:rsidP="003064E1">
            <w:pPr>
              <w:jc w:val="center"/>
              <w:rPr>
                <w:sz w:val="22"/>
              </w:rPr>
            </w:pPr>
            <w:r w:rsidRPr="00A533E6">
              <w:rPr>
                <w:sz w:val="22"/>
              </w:rPr>
              <w:t>3</w:t>
            </w:r>
          </w:p>
        </w:tc>
        <w:tc>
          <w:tcPr>
            <w:tcW w:w="491" w:type="dxa"/>
            <w:shd w:val="clear" w:color="auto" w:fill="92D050"/>
            <w:vAlign w:val="center"/>
          </w:tcPr>
          <w:p w14:paraId="3CB78459" w14:textId="5C91F1CD" w:rsidR="00FC2EC6" w:rsidRPr="00A533E6" w:rsidRDefault="00C23956" w:rsidP="003064E1">
            <w:pPr>
              <w:jc w:val="center"/>
              <w:rPr>
                <w:sz w:val="22"/>
              </w:rPr>
            </w:pPr>
            <w:r w:rsidRPr="00A533E6">
              <w:rPr>
                <w:sz w:val="22"/>
              </w:rPr>
              <w:t>6</w:t>
            </w:r>
          </w:p>
        </w:tc>
        <w:tc>
          <w:tcPr>
            <w:tcW w:w="3954" w:type="dxa"/>
            <w:vAlign w:val="center"/>
          </w:tcPr>
          <w:p w14:paraId="675D1D20" w14:textId="0EA8C88A" w:rsidR="00FC2EC6" w:rsidRPr="00A533E6" w:rsidRDefault="00FB59F7" w:rsidP="00FB59F7">
            <w:pPr>
              <w:jc w:val="center"/>
              <w:rPr>
                <w:sz w:val="22"/>
              </w:rPr>
            </w:pPr>
            <w:r w:rsidRPr="00A533E6">
              <w:rPr>
                <w:sz w:val="22"/>
              </w:rPr>
              <w:t>Careful project planning implementation of contingency plans if developer starts to fall behind. Some weeks are designed to have less work in case developer needs to catch up.</w:t>
            </w:r>
          </w:p>
        </w:tc>
      </w:tr>
      <w:tr w:rsidR="003064E1" w:rsidRPr="00A533E6" w14:paraId="2B9D119D" w14:textId="77777777" w:rsidTr="00103284">
        <w:trPr>
          <w:trHeight w:val="35"/>
        </w:trPr>
        <w:tc>
          <w:tcPr>
            <w:tcW w:w="2848" w:type="dxa"/>
            <w:vAlign w:val="center"/>
          </w:tcPr>
          <w:p w14:paraId="1CA38DB3" w14:textId="4835105B" w:rsidR="00FC2EC6" w:rsidRPr="00A533E6" w:rsidRDefault="003064E1" w:rsidP="003064E1">
            <w:pPr>
              <w:jc w:val="center"/>
              <w:rPr>
                <w:sz w:val="22"/>
              </w:rPr>
            </w:pPr>
            <w:r w:rsidRPr="00A533E6">
              <w:rPr>
                <w:sz w:val="22"/>
              </w:rPr>
              <w:t>Optimistic project plan</w:t>
            </w:r>
          </w:p>
        </w:tc>
        <w:tc>
          <w:tcPr>
            <w:tcW w:w="491" w:type="dxa"/>
            <w:vAlign w:val="center"/>
          </w:tcPr>
          <w:p w14:paraId="497FDD79" w14:textId="252E0C3A" w:rsidR="00FC2EC6" w:rsidRPr="00A533E6" w:rsidRDefault="00103284" w:rsidP="003064E1">
            <w:pPr>
              <w:jc w:val="center"/>
              <w:rPr>
                <w:sz w:val="22"/>
              </w:rPr>
            </w:pPr>
            <w:r w:rsidRPr="00A533E6">
              <w:rPr>
                <w:sz w:val="22"/>
              </w:rPr>
              <w:t>3</w:t>
            </w:r>
          </w:p>
        </w:tc>
        <w:tc>
          <w:tcPr>
            <w:tcW w:w="491" w:type="dxa"/>
            <w:vAlign w:val="center"/>
          </w:tcPr>
          <w:p w14:paraId="496055CE" w14:textId="7297D872" w:rsidR="00FC2EC6" w:rsidRPr="00A533E6" w:rsidRDefault="00103284" w:rsidP="003064E1">
            <w:pPr>
              <w:jc w:val="center"/>
              <w:rPr>
                <w:sz w:val="22"/>
              </w:rPr>
            </w:pPr>
            <w:r w:rsidRPr="00A533E6">
              <w:rPr>
                <w:sz w:val="22"/>
              </w:rPr>
              <w:t>3</w:t>
            </w:r>
          </w:p>
        </w:tc>
        <w:tc>
          <w:tcPr>
            <w:tcW w:w="491" w:type="dxa"/>
            <w:shd w:val="clear" w:color="auto" w:fill="FFC000"/>
            <w:vAlign w:val="center"/>
          </w:tcPr>
          <w:p w14:paraId="0FC89A6D" w14:textId="01102EE4" w:rsidR="00FC2EC6" w:rsidRPr="00A533E6" w:rsidRDefault="00103284" w:rsidP="003064E1">
            <w:pPr>
              <w:jc w:val="center"/>
              <w:rPr>
                <w:sz w:val="22"/>
              </w:rPr>
            </w:pPr>
            <w:r w:rsidRPr="00A533E6">
              <w:rPr>
                <w:sz w:val="22"/>
              </w:rPr>
              <w:t>9</w:t>
            </w:r>
          </w:p>
        </w:tc>
        <w:tc>
          <w:tcPr>
            <w:tcW w:w="3954" w:type="dxa"/>
            <w:vAlign w:val="center"/>
          </w:tcPr>
          <w:p w14:paraId="1DD9123B" w14:textId="2631EEFD" w:rsidR="00FC2EC6" w:rsidRPr="00A533E6" w:rsidRDefault="0072189D" w:rsidP="0072189D">
            <w:pPr>
              <w:jc w:val="center"/>
              <w:rPr>
                <w:sz w:val="22"/>
              </w:rPr>
            </w:pPr>
            <w:r w:rsidRPr="00A533E6">
              <w:rPr>
                <w:sz w:val="22"/>
              </w:rPr>
              <w:t>Enough time must be given to the development of the software and is something that shouldn’t be rushed. Adjustment to project plan may be required if developer start to lag.</w:t>
            </w:r>
          </w:p>
        </w:tc>
      </w:tr>
      <w:tr w:rsidR="003064E1" w:rsidRPr="00A533E6" w14:paraId="70A63C12" w14:textId="77777777" w:rsidTr="00103284">
        <w:trPr>
          <w:trHeight w:val="33"/>
        </w:trPr>
        <w:tc>
          <w:tcPr>
            <w:tcW w:w="2848" w:type="dxa"/>
            <w:vAlign w:val="center"/>
          </w:tcPr>
          <w:p w14:paraId="43B98602" w14:textId="0C27078D" w:rsidR="00FC2EC6" w:rsidRPr="00A533E6" w:rsidRDefault="003064E1" w:rsidP="003064E1">
            <w:pPr>
              <w:jc w:val="center"/>
              <w:rPr>
                <w:sz w:val="22"/>
              </w:rPr>
            </w:pPr>
            <w:r w:rsidRPr="00A533E6">
              <w:rPr>
                <w:sz w:val="22"/>
              </w:rPr>
              <w:t>Completion of code hinders completion of dissertation</w:t>
            </w:r>
          </w:p>
        </w:tc>
        <w:tc>
          <w:tcPr>
            <w:tcW w:w="491" w:type="dxa"/>
            <w:vAlign w:val="center"/>
          </w:tcPr>
          <w:p w14:paraId="3F56C9A0" w14:textId="46578347" w:rsidR="00FC2EC6" w:rsidRPr="00A533E6" w:rsidRDefault="00103284" w:rsidP="003064E1">
            <w:pPr>
              <w:jc w:val="center"/>
              <w:rPr>
                <w:sz w:val="22"/>
              </w:rPr>
            </w:pPr>
            <w:r w:rsidRPr="00A533E6">
              <w:rPr>
                <w:sz w:val="22"/>
              </w:rPr>
              <w:t>2</w:t>
            </w:r>
          </w:p>
        </w:tc>
        <w:tc>
          <w:tcPr>
            <w:tcW w:w="491" w:type="dxa"/>
            <w:vAlign w:val="center"/>
          </w:tcPr>
          <w:p w14:paraId="7F81E33A" w14:textId="265409FE" w:rsidR="00FC2EC6" w:rsidRPr="00A533E6" w:rsidRDefault="00103284" w:rsidP="003064E1">
            <w:pPr>
              <w:jc w:val="center"/>
              <w:rPr>
                <w:sz w:val="22"/>
              </w:rPr>
            </w:pPr>
            <w:r w:rsidRPr="00A533E6">
              <w:rPr>
                <w:sz w:val="22"/>
              </w:rPr>
              <w:t>4</w:t>
            </w:r>
          </w:p>
        </w:tc>
        <w:tc>
          <w:tcPr>
            <w:tcW w:w="491" w:type="dxa"/>
            <w:shd w:val="clear" w:color="auto" w:fill="FFC000"/>
            <w:vAlign w:val="center"/>
          </w:tcPr>
          <w:p w14:paraId="34F71BB0" w14:textId="64E39D98" w:rsidR="00FC2EC6" w:rsidRPr="00A533E6" w:rsidRDefault="00103284" w:rsidP="003064E1">
            <w:pPr>
              <w:jc w:val="center"/>
              <w:rPr>
                <w:sz w:val="22"/>
              </w:rPr>
            </w:pPr>
            <w:r w:rsidRPr="00A533E6">
              <w:rPr>
                <w:sz w:val="22"/>
              </w:rPr>
              <w:t>8</w:t>
            </w:r>
          </w:p>
        </w:tc>
        <w:tc>
          <w:tcPr>
            <w:tcW w:w="3954" w:type="dxa"/>
            <w:vAlign w:val="center"/>
          </w:tcPr>
          <w:p w14:paraId="06EDECE8" w14:textId="004F3397" w:rsidR="00FC2EC6" w:rsidRPr="00A533E6" w:rsidRDefault="00791B7F" w:rsidP="003064E1">
            <w:pPr>
              <w:jc w:val="center"/>
              <w:rPr>
                <w:sz w:val="22"/>
              </w:rPr>
            </w:pPr>
            <w:r w:rsidRPr="00A533E6">
              <w:rPr>
                <w:sz w:val="22"/>
              </w:rPr>
              <w:t xml:space="preserve">Enough time will be given to produce several drafts of the final dissertation in the project plan. </w:t>
            </w:r>
          </w:p>
        </w:tc>
      </w:tr>
      <w:tr w:rsidR="003064E1" w:rsidRPr="00A533E6" w14:paraId="1685DEB5" w14:textId="77777777" w:rsidTr="00103284">
        <w:trPr>
          <w:trHeight w:val="35"/>
        </w:trPr>
        <w:tc>
          <w:tcPr>
            <w:tcW w:w="2848" w:type="dxa"/>
            <w:vAlign w:val="center"/>
          </w:tcPr>
          <w:p w14:paraId="345B7CCB" w14:textId="36C142C8" w:rsidR="00FC2EC6" w:rsidRPr="00A533E6" w:rsidRDefault="003064E1" w:rsidP="003064E1">
            <w:pPr>
              <w:jc w:val="center"/>
              <w:rPr>
                <w:sz w:val="22"/>
              </w:rPr>
            </w:pPr>
            <w:r w:rsidRPr="00A533E6">
              <w:rPr>
                <w:sz w:val="22"/>
              </w:rPr>
              <w:t>New functions not working with current software</w:t>
            </w:r>
          </w:p>
        </w:tc>
        <w:tc>
          <w:tcPr>
            <w:tcW w:w="491" w:type="dxa"/>
            <w:vAlign w:val="center"/>
          </w:tcPr>
          <w:p w14:paraId="34CF5422" w14:textId="0B21B5FA" w:rsidR="00FC2EC6" w:rsidRPr="00A533E6" w:rsidRDefault="00103284" w:rsidP="003064E1">
            <w:pPr>
              <w:jc w:val="center"/>
              <w:rPr>
                <w:sz w:val="22"/>
              </w:rPr>
            </w:pPr>
            <w:r w:rsidRPr="00A533E6">
              <w:rPr>
                <w:sz w:val="22"/>
              </w:rPr>
              <w:t>2</w:t>
            </w:r>
          </w:p>
        </w:tc>
        <w:tc>
          <w:tcPr>
            <w:tcW w:w="491" w:type="dxa"/>
            <w:vAlign w:val="center"/>
          </w:tcPr>
          <w:p w14:paraId="10DB74C5" w14:textId="274EEA06" w:rsidR="00FC2EC6" w:rsidRPr="00A533E6" w:rsidRDefault="00103284" w:rsidP="003064E1">
            <w:pPr>
              <w:jc w:val="center"/>
              <w:rPr>
                <w:sz w:val="22"/>
              </w:rPr>
            </w:pPr>
            <w:r w:rsidRPr="00A533E6">
              <w:rPr>
                <w:sz w:val="22"/>
              </w:rPr>
              <w:t>3</w:t>
            </w:r>
          </w:p>
        </w:tc>
        <w:tc>
          <w:tcPr>
            <w:tcW w:w="491" w:type="dxa"/>
            <w:shd w:val="clear" w:color="auto" w:fill="92D050"/>
            <w:vAlign w:val="center"/>
          </w:tcPr>
          <w:p w14:paraId="4E1B69EE" w14:textId="1974B67C" w:rsidR="00FC2EC6" w:rsidRPr="00A533E6" w:rsidRDefault="00103284" w:rsidP="003064E1">
            <w:pPr>
              <w:jc w:val="center"/>
              <w:rPr>
                <w:sz w:val="22"/>
              </w:rPr>
            </w:pPr>
            <w:r w:rsidRPr="00A533E6">
              <w:rPr>
                <w:sz w:val="22"/>
              </w:rPr>
              <w:t>6</w:t>
            </w:r>
          </w:p>
        </w:tc>
        <w:tc>
          <w:tcPr>
            <w:tcW w:w="3954" w:type="dxa"/>
            <w:vAlign w:val="center"/>
          </w:tcPr>
          <w:p w14:paraId="0CBBAA6D" w14:textId="67E37E6D" w:rsidR="00FC2EC6" w:rsidRPr="00A533E6" w:rsidRDefault="00791B7F" w:rsidP="003064E1">
            <w:pPr>
              <w:jc w:val="center"/>
              <w:rPr>
                <w:sz w:val="22"/>
              </w:rPr>
            </w:pPr>
            <w:r w:rsidRPr="00A533E6">
              <w:rPr>
                <w:sz w:val="22"/>
              </w:rPr>
              <w:t>Ensuring there are no compatibility issues and correct design practices are followed, such as the creation of UML diagrams showing how the functions interact with each other.</w:t>
            </w:r>
          </w:p>
        </w:tc>
      </w:tr>
      <w:tr w:rsidR="003064E1" w:rsidRPr="00A533E6" w14:paraId="3001D571" w14:textId="77777777" w:rsidTr="00791B7F">
        <w:trPr>
          <w:trHeight w:val="33"/>
        </w:trPr>
        <w:tc>
          <w:tcPr>
            <w:tcW w:w="2848" w:type="dxa"/>
            <w:vAlign w:val="center"/>
          </w:tcPr>
          <w:p w14:paraId="28BD87B1" w14:textId="050497AC" w:rsidR="00FC2EC6" w:rsidRPr="00A533E6" w:rsidRDefault="003064E1" w:rsidP="003064E1">
            <w:pPr>
              <w:jc w:val="center"/>
              <w:rPr>
                <w:sz w:val="22"/>
              </w:rPr>
            </w:pPr>
            <w:r w:rsidRPr="00A533E6">
              <w:rPr>
                <w:sz w:val="22"/>
              </w:rPr>
              <w:t>Contact resolution scalability not fixed</w:t>
            </w:r>
          </w:p>
        </w:tc>
        <w:tc>
          <w:tcPr>
            <w:tcW w:w="491" w:type="dxa"/>
            <w:vAlign w:val="center"/>
          </w:tcPr>
          <w:p w14:paraId="0A0B6526" w14:textId="403F38BE" w:rsidR="00FC2EC6" w:rsidRPr="00A533E6" w:rsidRDefault="00791B7F" w:rsidP="003064E1">
            <w:pPr>
              <w:jc w:val="center"/>
              <w:rPr>
                <w:sz w:val="22"/>
              </w:rPr>
            </w:pPr>
            <w:r w:rsidRPr="00A533E6">
              <w:rPr>
                <w:sz w:val="22"/>
              </w:rPr>
              <w:t>3</w:t>
            </w:r>
          </w:p>
        </w:tc>
        <w:tc>
          <w:tcPr>
            <w:tcW w:w="491" w:type="dxa"/>
            <w:vAlign w:val="center"/>
          </w:tcPr>
          <w:p w14:paraId="72342018" w14:textId="0A1DE0A4" w:rsidR="00FC2EC6" w:rsidRPr="00A533E6" w:rsidRDefault="00103284" w:rsidP="003064E1">
            <w:pPr>
              <w:jc w:val="center"/>
              <w:rPr>
                <w:sz w:val="22"/>
              </w:rPr>
            </w:pPr>
            <w:r w:rsidRPr="00A533E6">
              <w:rPr>
                <w:sz w:val="22"/>
              </w:rPr>
              <w:t>4</w:t>
            </w:r>
          </w:p>
        </w:tc>
        <w:tc>
          <w:tcPr>
            <w:tcW w:w="491" w:type="dxa"/>
            <w:shd w:val="clear" w:color="auto" w:fill="FF0000"/>
            <w:vAlign w:val="center"/>
          </w:tcPr>
          <w:p w14:paraId="54C028E3" w14:textId="7FF341FD" w:rsidR="00FC2EC6" w:rsidRPr="00A533E6" w:rsidRDefault="00791B7F" w:rsidP="003064E1">
            <w:pPr>
              <w:jc w:val="center"/>
              <w:rPr>
                <w:sz w:val="22"/>
              </w:rPr>
            </w:pPr>
            <w:r w:rsidRPr="00A533E6">
              <w:rPr>
                <w:sz w:val="22"/>
              </w:rPr>
              <w:t>12</w:t>
            </w:r>
          </w:p>
        </w:tc>
        <w:tc>
          <w:tcPr>
            <w:tcW w:w="3954" w:type="dxa"/>
            <w:vAlign w:val="center"/>
          </w:tcPr>
          <w:p w14:paraId="6AED6328" w14:textId="3BB784E1" w:rsidR="00FC2EC6" w:rsidRPr="00A533E6" w:rsidRDefault="00791B7F" w:rsidP="003064E1">
            <w:pPr>
              <w:jc w:val="center"/>
              <w:rPr>
                <w:sz w:val="22"/>
              </w:rPr>
            </w:pPr>
            <w:r w:rsidRPr="00A533E6">
              <w:rPr>
                <w:sz w:val="22"/>
              </w:rPr>
              <w:t>Review of different software for contact resolution. Decreasing experiment area is a last resort to ensuring a confluence can be modelled.</w:t>
            </w:r>
          </w:p>
        </w:tc>
      </w:tr>
      <w:tr w:rsidR="003064E1" w:rsidRPr="00A533E6" w14:paraId="5DA7AF80" w14:textId="77777777" w:rsidTr="00103284">
        <w:trPr>
          <w:trHeight w:val="33"/>
        </w:trPr>
        <w:tc>
          <w:tcPr>
            <w:tcW w:w="2848" w:type="dxa"/>
            <w:vAlign w:val="center"/>
          </w:tcPr>
          <w:p w14:paraId="66BB15DA" w14:textId="1ACC44A2" w:rsidR="003064E1" w:rsidRPr="00A533E6" w:rsidRDefault="003064E1" w:rsidP="003064E1">
            <w:pPr>
              <w:jc w:val="center"/>
              <w:rPr>
                <w:sz w:val="22"/>
              </w:rPr>
            </w:pPr>
            <w:r w:rsidRPr="00A533E6">
              <w:rPr>
                <w:sz w:val="22"/>
              </w:rPr>
              <w:t>Lack of accurate data</w:t>
            </w:r>
          </w:p>
        </w:tc>
        <w:tc>
          <w:tcPr>
            <w:tcW w:w="491" w:type="dxa"/>
            <w:vAlign w:val="center"/>
          </w:tcPr>
          <w:p w14:paraId="324245CE" w14:textId="211528F5" w:rsidR="003064E1" w:rsidRPr="00A533E6" w:rsidRDefault="00103284" w:rsidP="003064E1">
            <w:pPr>
              <w:jc w:val="center"/>
              <w:rPr>
                <w:sz w:val="22"/>
              </w:rPr>
            </w:pPr>
            <w:r w:rsidRPr="00A533E6">
              <w:rPr>
                <w:sz w:val="22"/>
              </w:rPr>
              <w:t>4</w:t>
            </w:r>
          </w:p>
        </w:tc>
        <w:tc>
          <w:tcPr>
            <w:tcW w:w="491" w:type="dxa"/>
            <w:vAlign w:val="center"/>
          </w:tcPr>
          <w:p w14:paraId="337CC21C" w14:textId="43D1000B" w:rsidR="003064E1" w:rsidRPr="00A533E6" w:rsidRDefault="00103284" w:rsidP="003064E1">
            <w:pPr>
              <w:jc w:val="center"/>
              <w:rPr>
                <w:sz w:val="22"/>
              </w:rPr>
            </w:pPr>
            <w:r w:rsidRPr="00A533E6">
              <w:rPr>
                <w:sz w:val="22"/>
              </w:rPr>
              <w:t>3</w:t>
            </w:r>
          </w:p>
        </w:tc>
        <w:tc>
          <w:tcPr>
            <w:tcW w:w="491" w:type="dxa"/>
            <w:shd w:val="clear" w:color="auto" w:fill="FF0000"/>
            <w:vAlign w:val="center"/>
          </w:tcPr>
          <w:p w14:paraId="542F7095" w14:textId="43FB72F3" w:rsidR="003064E1" w:rsidRPr="00A533E6" w:rsidRDefault="00103284" w:rsidP="003064E1">
            <w:pPr>
              <w:jc w:val="center"/>
              <w:rPr>
                <w:sz w:val="22"/>
              </w:rPr>
            </w:pPr>
            <w:r w:rsidRPr="00A533E6">
              <w:rPr>
                <w:sz w:val="22"/>
              </w:rPr>
              <w:t>12</w:t>
            </w:r>
          </w:p>
        </w:tc>
        <w:tc>
          <w:tcPr>
            <w:tcW w:w="3954" w:type="dxa"/>
            <w:vAlign w:val="center"/>
          </w:tcPr>
          <w:p w14:paraId="3AFED7C0" w14:textId="6033BAAD" w:rsidR="003064E1" w:rsidRPr="00A533E6" w:rsidRDefault="00791B7F" w:rsidP="003064E1">
            <w:pPr>
              <w:jc w:val="center"/>
              <w:rPr>
                <w:sz w:val="22"/>
              </w:rPr>
            </w:pPr>
            <w:r w:rsidRPr="00A533E6">
              <w:rPr>
                <w:sz w:val="22"/>
              </w:rPr>
              <w:t xml:space="preserve">Continual reviewing of papers surrounding the topic for any extra hints. Otherwise a heuristic approach with several simulations </w:t>
            </w:r>
            <w:r w:rsidR="0077746E" w:rsidRPr="00A533E6">
              <w:rPr>
                <w:sz w:val="22"/>
              </w:rPr>
              <w:t>should provide accurate results.</w:t>
            </w:r>
          </w:p>
        </w:tc>
      </w:tr>
      <w:tr w:rsidR="003064E1" w:rsidRPr="00A533E6" w14:paraId="09994F2A" w14:textId="77777777" w:rsidTr="00103284">
        <w:trPr>
          <w:trHeight w:val="33"/>
        </w:trPr>
        <w:tc>
          <w:tcPr>
            <w:tcW w:w="2848" w:type="dxa"/>
            <w:vAlign w:val="center"/>
          </w:tcPr>
          <w:p w14:paraId="60B71C2C" w14:textId="2971A7F6" w:rsidR="003064E1" w:rsidRPr="00A533E6" w:rsidRDefault="003064E1" w:rsidP="003064E1">
            <w:pPr>
              <w:jc w:val="center"/>
              <w:rPr>
                <w:sz w:val="22"/>
              </w:rPr>
            </w:pPr>
            <w:r w:rsidRPr="00A533E6">
              <w:rPr>
                <w:sz w:val="22"/>
              </w:rPr>
              <w:t>System too slow for use under standard conditions</w:t>
            </w:r>
          </w:p>
        </w:tc>
        <w:tc>
          <w:tcPr>
            <w:tcW w:w="491" w:type="dxa"/>
            <w:vAlign w:val="center"/>
          </w:tcPr>
          <w:p w14:paraId="6BC0AB4F" w14:textId="13D18238" w:rsidR="003064E1" w:rsidRPr="00A533E6" w:rsidRDefault="00103284" w:rsidP="003064E1">
            <w:pPr>
              <w:jc w:val="center"/>
              <w:rPr>
                <w:sz w:val="22"/>
              </w:rPr>
            </w:pPr>
            <w:r w:rsidRPr="00A533E6">
              <w:rPr>
                <w:sz w:val="22"/>
              </w:rPr>
              <w:t>3</w:t>
            </w:r>
          </w:p>
        </w:tc>
        <w:tc>
          <w:tcPr>
            <w:tcW w:w="491" w:type="dxa"/>
            <w:vAlign w:val="center"/>
          </w:tcPr>
          <w:p w14:paraId="5978E20B" w14:textId="5B07C4B4" w:rsidR="003064E1" w:rsidRPr="00A533E6" w:rsidRDefault="00103284" w:rsidP="003064E1">
            <w:pPr>
              <w:jc w:val="center"/>
              <w:rPr>
                <w:sz w:val="22"/>
              </w:rPr>
            </w:pPr>
            <w:r w:rsidRPr="00A533E6">
              <w:rPr>
                <w:sz w:val="22"/>
              </w:rPr>
              <w:t>4</w:t>
            </w:r>
          </w:p>
        </w:tc>
        <w:tc>
          <w:tcPr>
            <w:tcW w:w="491" w:type="dxa"/>
            <w:shd w:val="clear" w:color="auto" w:fill="FF0000"/>
            <w:vAlign w:val="center"/>
          </w:tcPr>
          <w:p w14:paraId="0D84B304" w14:textId="4C7C8530" w:rsidR="003064E1" w:rsidRPr="00A533E6" w:rsidRDefault="00103284" w:rsidP="003064E1">
            <w:pPr>
              <w:jc w:val="center"/>
              <w:rPr>
                <w:sz w:val="22"/>
              </w:rPr>
            </w:pPr>
            <w:r w:rsidRPr="00A533E6">
              <w:rPr>
                <w:sz w:val="22"/>
              </w:rPr>
              <w:t>12</w:t>
            </w:r>
          </w:p>
        </w:tc>
        <w:tc>
          <w:tcPr>
            <w:tcW w:w="3954" w:type="dxa"/>
            <w:vAlign w:val="center"/>
          </w:tcPr>
          <w:p w14:paraId="36D44CF6" w14:textId="37AC8DC0" w:rsidR="003064E1" w:rsidRPr="00A533E6" w:rsidRDefault="0077746E" w:rsidP="003064E1">
            <w:pPr>
              <w:jc w:val="center"/>
              <w:rPr>
                <w:sz w:val="22"/>
              </w:rPr>
            </w:pPr>
            <w:r w:rsidRPr="00A533E6">
              <w:rPr>
                <w:sz w:val="22"/>
              </w:rPr>
              <w:t>Avoid implementation of nested loops, and constantly assess performance. Possibility of running simulation on Iceberg.</w:t>
            </w:r>
          </w:p>
        </w:tc>
      </w:tr>
      <w:tr w:rsidR="003064E1" w:rsidRPr="00A533E6" w14:paraId="26DA2BBA" w14:textId="77777777" w:rsidTr="00103284">
        <w:trPr>
          <w:trHeight w:val="33"/>
        </w:trPr>
        <w:tc>
          <w:tcPr>
            <w:tcW w:w="2848" w:type="dxa"/>
            <w:vAlign w:val="center"/>
          </w:tcPr>
          <w:p w14:paraId="0C1C83DE" w14:textId="0845492F" w:rsidR="003064E1" w:rsidRPr="00A533E6" w:rsidRDefault="003064E1" w:rsidP="003064E1">
            <w:pPr>
              <w:jc w:val="center"/>
              <w:rPr>
                <w:sz w:val="22"/>
              </w:rPr>
            </w:pPr>
            <w:r w:rsidRPr="00A533E6">
              <w:rPr>
                <w:sz w:val="22"/>
              </w:rPr>
              <w:lastRenderedPageBreak/>
              <w:t>Requirements change during development</w:t>
            </w:r>
          </w:p>
        </w:tc>
        <w:tc>
          <w:tcPr>
            <w:tcW w:w="491" w:type="dxa"/>
            <w:vAlign w:val="center"/>
          </w:tcPr>
          <w:p w14:paraId="3CFB8250" w14:textId="600E54C8" w:rsidR="003064E1" w:rsidRPr="00A533E6" w:rsidRDefault="00103284" w:rsidP="003064E1">
            <w:pPr>
              <w:jc w:val="center"/>
              <w:rPr>
                <w:sz w:val="22"/>
              </w:rPr>
            </w:pPr>
            <w:r w:rsidRPr="00A533E6">
              <w:rPr>
                <w:sz w:val="22"/>
              </w:rPr>
              <w:t>1</w:t>
            </w:r>
          </w:p>
        </w:tc>
        <w:tc>
          <w:tcPr>
            <w:tcW w:w="491" w:type="dxa"/>
            <w:vAlign w:val="center"/>
          </w:tcPr>
          <w:p w14:paraId="17C3066A" w14:textId="20D76E66" w:rsidR="003064E1" w:rsidRPr="00A533E6" w:rsidRDefault="00103284" w:rsidP="003064E1">
            <w:pPr>
              <w:jc w:val="center"/>
              <w:rPr>
                <w:sz w:val="22"/>
              </w:rPr>
            </w:pPr>
            <w:r w:rsidRPr="00A533E6">
              <w:rPr>
                <w:sz w:val="22"/>
              </w:rPr>
              <w:t>3</w:t>
            </w:r>
          </w:p>
        </w:tc>
        <w:tc>
          <w:tcPr>
            <w:tcW w:w="491" w:type="dxa"/>
            <w:shd w:val="clear" w:color="auto" w:fill="00B050"/>
            <w:vAlign w:val="center"/>
          </w:tcPr>
          <w:p w14:paraId="2FD9D1B2" w14:textId="03B30E8F" w:rsidR="003064E1" w:rsidRPr="00A533E6" w:rsidRDefault="00103284" w:rsidP="003064E1">
            <w:pPr>
              <w:jc w:val="center"/>
              <w:rPr>
                <w:sz w:val="22"/>
              </w:rPr>
            </w:pPr>
            <w:r w:rsidRPr="00A533E6">
              <w:rPr>
                <w:sz w:val="22"/>
              </w:rPr>
              <w:t>3</w:t>
            </w:r>
          </w:p>
        </w:tc>
        <w:tc>
          <w:tcPr>
            <w:tcW w:w="3954" w:type="dxa"/>
            <w:vAlign w:val="center"/>
          </w:tcPr>
          <w:p w14:paraId="524E748D" w14:textId="70B59576" w:rsidR="003064E1" w:rsidRPr="00A533E6" w:rsidRDefault="0077746E" w:rsidP="003064E1">
            <w:pPr>
              <w:jc w:val="center"/>
              <w:rPr>
                <w:sz w:val="22"/>
              </w:rPr>
            </w:pPr>
            <w:r w:rsidRPr="00A533E6">
              <w:rPr>
                <w:sz w:val="22"/>
              </w:rPr>
              <w:t>The code will be implemented in an Object Orientated manner, providing modularity of functions with little refactoring.</w:t>
            </w:r>
          </w:p>
        </w:tc>
      </w:tr>
    </w:tbl>
    <w:p w14:paraId="15CDA1AA" w14:textId="16FFC75C" w:rsidR="0049568A" w:rsidRPr="00A533E6" w:rsidRDefault="00610676" w:rsidP="00C108E8">
      <w:pPr>
        <w:rPr>
          <w:ins w:id="210" w:author="Harry Cooper" w:date="2017-11-30T09:49:00Z"/>
          <w:sz w:val="22"/>
          <w:szCs w:val="22"/>
        </w:rPr>
      </w:pPr>
      <w:r>
        <w:rPr>
          <w:sz w:val="22"/>
        </w:rPr>
        <w:tab/>
        <w:t>Table 3.4</w:t>
      </w:r>
      <w:r w:rsidR="00C108E8" w:rsidRPr="00A533E6">
        <w:rPr>
          <w:sz w:val="22"/>
        </w:rPr>
        <w:t>: Risk identification, analysis and planned mitigations.</w:t>
      </w:r>
    </w:p>
    <w:p w14:paraId="6EE9AE98" w14:textId="77777777" w:rsidR="00135A10" w:rsidRPr="00A533E6" w:rsidRDefault="00135A10" w:rsidP="00BE672F">
      <w:pPr>
        <w:rPr>
          <w:sz w:val="22"/>
          <w:szCs w:val="22"/>
        </w:rPr>
      </w:pPr>
    </w:p>
    <w:p w14:paraId="0CBFA9CA" w14:textId="375B8DB8" w:rsidR="0049568A" w:rsidRPr="00A533E6" w:rsidRDefault="00DD2494" w:rsidP="00BE672F">
      <w:pPr>
        <w:rPr>
          <w:szCs w:val="22"/>
        </w:rPr>
      </w:pPr>
      <w:r>
        <w:rPr>
          <w:szCs w:val="22"/>
        </w:rPr>
        <w:t xml:space="preserve">3.4 </w:t>
      </w:r>
      <w:r w:rsidR="0049568A" w:rsidRPr="00A533E6">
        <w:rPr>
          <w:szCs w:val="22"/>
        </w:rPr>
        <w:t xml:space="preserve">Evaluation </w:t>
      </w:r>
      <w:r w:rsidR="0071486B" w:rsidRPr="00A533E6">
        <w:rPr>
          <w:szCs w:val="22"/>
        </w:rPr>
        <w:t>and Testing</w:t>
      </w:r>
    </w:p>
    <w:p w14:paraId="757D4E8F" w14:textId="77777777" w:rsidR="009C59A3" w:rsidRPr="00A533E6" w:rsidRDefault="009C59A3" w:rsidP="00BE672F">
      <w:pPr>
        <w:rPr>
          <w:szCs w:val="22"/>
        </w:rPr>
      </w:pPr>
    </w:p>
    <w:p w14:paraId="35129E35" w14:textId="77777777" w:rsidR="007A568D" w:rsidRPr="00A533E6" w:rsidRDefault="009C59A3" w:rsidP="009C59A3">
      <w:pPr>
        <w:ind w:left="720"/>
        <w:rPr>
          <w:szCs w:val="22"/>
        </w:rPr>
      </w:pPr>
      <w:r w:rsidRPr="00A533E6">
        <w:rPr>
          <w:szCs w:val="22"/>
        </w:rPr>
        <w:t xml:space="preserve">There are several tests I’ve thought of that could be used to measure the success of the project once everything’s completed. </w:t>
      </w:r>
    </w:p>
    <w:p w14:paraId="03E16E29" w14:textId="264C343E" w:rsidR="009C59A3" w:rsidRPr="00A533E6" w:rsidRDefault="009C59A3" w:rsidP="009C59A3">
      <w:pPr>
        <w:ind w:left="720"/>
        <w:rPr>
          <w:szCs w:val="22"/>
        </w:rPr>
      </w:pPr>
      <w:r w:rsidRPr="00A533E6">
        <w:rPr>
          <w:szCs w:val="22"/>
        </w:rPr>
        <w:t xml:space="preserve">Test 1 would involve the variation of age and the subsequent measurement of change in time for the wound to heal. </w:t>
      </w:r>
      <w:r w:rsidR="007A568D" w:rsidRPr="00A533E6">
        <w:rPr>
          <w:szCs w:val="22"/>
        </w:rPr>
        <w:t xml:space="preserve">In order to vary age, as shown in the literature review, I will be changing the number of starting senescent cells within the model, with younger patients having fewer senescent cells and elderly patients more. </w:t>
      </w:r>
      <w:r w:rsidRPr="00A533E6">
        <w:rPr>
          <w:szCs w:val="22"/>
        </w:rPr>
        <w:t>This test is paramount as it will be the main evidence used to answer the main aim.</w:t>
      </w:r>
    </w:p>
    <w:p w14:paraId="547CF1F5" w14:textId="585B3020" w:rsidR="007A568D" w:rsidRPr="00A533E6" w:rsidRDefault="007A568D" w:rsidP="009C59A3">
      <w:pPr>
        <w:ind w:left="720"/>
        <w:rPr>
          <w:szCs w:val="22"/>
        </w:rPr>
      </w:pPr>
      <w:r w:rsidRPr="00A533E6">
        <w:rPr>
          <w:szCs w:val="22"/>
        </w:rPr>
        <w:t>Test 2 involves varying the wound size and observing the time taken for the wound to heal for each age group.</w:t>
      </w:r>
    </w:p>
    <w:p w14:paraId="45F79807" w14:textId="76126B99" w:rsidR="000635E8" w:rsidRPr="00A533E6" w:rsidRDefault="000635E8" w:rsidP="009C59A3">
      <w:pPr>
        <w:ind w:left="720"/>
        <w:rPr>
          <w:szCs w:val="22"/>
        </w:rPr>
      </w:pPr>
      <w:r w:rsidRPr="00A533E6">
        <w:rPr>
          <w:szCs w:val="22"/>
        </w:rPr>
        <w:t>I will also produce system and unit test to ensure the program works as intended and any bugs found can be ironed out.</w:t>
      </w:r>
    </w:p>
    <w:p w14:paraId="5B08A798" w14:textId="77777777" w:rsidR="000635E8" w:rsidRPr="00A533E6" w:rsidRDefault="000635E8" w:rsidP="009C59A3">
      <w:pPr>
        <w:ind w:left="720"/>
        <w:rPr>
          <w:szCs w:val="22"/>
        </w:rPr>
      </w:pPr>
    </w:p>
    <w:p w14:paraId="5F194919" w14:textId="5D2F4F93" w:rsidR="00D933E4" w:rsidRPr="00A533E6" w:rsidRDefault="000635E8" w:rsidP="000635E8">
      <w:pPr>
        <w:ind w:left="720"/>
        <w:rPr>
          <w:rFonts w:eastAsia="Times New Roman"/>
          <w:sz w:val="22"/>
          <w:szCs w:val="22"/>
        </w:rPr>
      </w:pPr>
      <w:r w:rsidRPr="00A533E6">
        <w:rPr>
          <w:szCs w:val="22"/>
        </w:rPr>
        <w:t>The evaluation of my work will include the results I gather from the tests above and comparing them against current literature showing blood vessel wound healing in vitro.</w:t>
      </w:r>
    </w:p>
    <w:p w14:paraId="2FE1523F" w14:textId="14CA60CF" w:rsidR="0049568A" w:rsidRPr="00A533E6" w:rsidDel="00D933E4" w:rsidRDefault="0049568A" w:rsidP="00BE672F">
      <w:pPr>
        <w:numPr>
          <w:ilvl w:val="0"/>
          <w:numId w:val="1"/>
        </w:numPr>
        <w:ind w:left="540"/>
        <w:textAlignment w:val="center"/>
        <w:rPr>
          <w:del w:id="211" w:author="Harry Cooper" w:date="2017-11-29T15:21:00Z"/>
          <w:rFonts w:eastAsia="Times New Roman"/>
          <w:sz w:val="22"/>
          <w:szCs w:val="22"/>
        </w:rPr>
      </w:pPr>
      <w:del w:id="212" w:author="Harry Cooper" w:date="2017-11-29T15:21:00Z">
        <w:r w:rsidRPr="00A533E6" w:rsidDel="00D933E4">
          <w:rPr>
            <w:rFonts w:eastAsia="Times New Roman"/>
            <w:sz w:val="22"/>
            <w:szCs w:val="22"/>
          </w:rPr>
          <w:delText>Test1 - vary age</w:delText>
        </w:r>
      </w:del>
    </w:p>
    <w:p w14:paraId="721D06A3" w14:textId="77777777" w:rsidR="0049568A" w:rsidRPr="00A533E6" w:rsidRDefault="0049568A"/>
    <w:p w14:paraId="5E948D8E" w14:textId="4E58A3CF" w:rsidR="0049568A" w:rsidRPr="00A533E6" w:rsidRDefault="00DD2494">
      <w:pPr>
        <w:rPr>
          <w:b/>
        </w:rPr>
      </w:pPr>
      <w:r>
        <w:rPr>
          <w:b/>
        </w:rPr>
        <w:t xml:space="preserve">4 </w:t>
      </w:r>
      <w:r w:rsidR="0049568A" w:rsidRPr="00A533E6">
        <w:rPr>
          <w:b/>
        </w:rPr>
        <w:t>Conclusion, Progress, and Project Plan</w:t>
      </w:r>
    </w:p>
    <w:p w14:paraId="2A38CCDB" w14:textId="77777777" w:rsidR="0049568A" w:rsidRPr="00A533E6" w:rsidRDefault="0049568A"/>
    <w:p w14:paraId="096C3B33" w14:textId="08B6A6C7" w:rsidR="0049568A" w:rsidRPr="00A533E6" w:rsidRDefault="00DD2494">
      <w:r>
        <w:t xml:space="preserve">4.1 </w:t>
      </w:r>
      <w:r w:rsidR="0049568A" w:rsidRPr="00A533E6">
        <w:t>Conclusion</w:t>
      </w:r>
    </w:p>
    <w:p w14:paraId="1827C01D" w14:textId="3268D426" w:rsidR="0049568A" w:rsidRDefault="000D71AB">
      <w:r>
        <w:tab/>
      </w:r>
    </w:p>
    <w:p w14:paraId="4635C0E2" w14:textId="60E04420" w:rsidR="00B123C1" w:rsidRDefault="000D71AB" w:rsidP="002D6328">
      <w:pPr>
        <w:ind w:left="720"/>
        <w:rPr>
          <w:color w:val="ED7D31" w:themeColor="accent2"/>
          <w:sz w:val="22"/>
        </w:rPr>
      </w:pPr>
      <w:r>
        <w:t>This survey and analysis started by outlining the biological processes that go on within an EC, allowing us to understand the rules behind the behaviours that cause wound healing to slow down with ag</w:t>
      </w:r>
      <w:r w:rsidR="002D6328">
        <w:t>e. The research then went onto the various methods applicable to this project, finding and agent based approach to be best. A review of suitable software was conducted in table 2.1 showing CellABM and Repast to be equal in applicability. For this reason, during the beginning of semester 2, time will be given to see if the runtime of CellABM can be decreased; if not resorting to Repast is a viable option, although implementation of contact resolution is not desirable due to its complexity.</w:t>
      </w:r>
    </w:p>
    <w:p w14:paraId="16A27C02" w14:textId="4473BC0E" w:rsidR="002D6328" w:rsidRPr="007229E1" w:rsidRDefault="002D6328" w:rsidP="002D6328">
      <w:pPr>
        <w:ind w:left="720"/>
        <w:rPr>
          <w:color w:val="ED7D31" w:themeColor="accent2"/>
          <w:sz w:val="22"/>
        </w:rPr>
      </w:pPr>
      <w:r w:rsidRPr="007229E1">
        <w:rPr>
          <w:color w:val="ED7D31" w:themeColor="accent2"/>
          <w:sz w:val="22"/>
        </w:rPr>
        <w:t xml:space="preserve">Several parameters and rules have been </w:t>
      </w:r>
      <w:r w:rsidR="00242405" w:rsidRPr="007229E1">
        <w:rPr>
          <w:color w:val="ED7D31" w:themeColor="accent2"/>
          <w:sz w:val="22"/>
        </w:rPr>
        <w:t>sourced</w:t>
      </w:r>
      <w:r w:rsidRPr="007229E1">
        <w:rPr>
          <w:color w:val="ED7D31" w:themeColor="accent2"/>
          <w:sz w:val="22"/>
        </w:rPr>
        <w:t xml:space="preserve"> to act as guidelines for the </w:t>
      </w:r>
      <w:r w:rsidR="00242405" w:rsidRPr="007229E1">
        <w:rPr>
          <w:color w:val="ED7D31" w:themeColor="accent2"/>
          <w:sz w:val="22"/>
        </w:rPr>
        <w:t>development</w:t>
      </w:r>
      <w:r w:rsidRPr="007229E1">
        <w:rPr>
          <w:color w:val="ED7D31" w:themeColor="accent2"/>
          <w:sz w:val="22"/>
        </w:rPr>
        <w:t xml:space="preserve"> of the program.</w:t>
      </w:r>
    </w:p>
    <w:p w14:paraId="727C2048" w14:textId="77777777" w:rsidR="002D6328" w:rsidRPr="00A533E6" w:rsidRDefault="002D6328" w:rsidP="002D6328">
      <w:pPr>
        <w:ind w:left="720"/>
      </w:pPr>
    </w:p>
    <w:p w14:paraId="086C7BB9" w14:textId="6228C3BB" w:rsidR="0049568A" w:rsidRPr="00A533E6" w:rsidRDefault="00DD2494">
      <w:r>
        <w:t xml:space="preserve">4.2 </w:t>
      </w:r>
      <w:commentRangeStart w:id="213"/>
      <w:r w:rsidR="0049568A" w:rsidRPr="00A533E6">
        <w:t>Progress</w:t>
      </w:r>
      <w:commentRangeEnd w:id="213"/>
      <w:r w:rsidR="00673E7C" w:rsidRPr="00A533E6">
        <w:rPr>
          <w:rStyle w:val="CommentReference"/>
        </w:rPr>
        <w:commentReference w:id="213"/>
      </w:r>
    </w:p>
    <w:p w14:paraId="687CC4EF" w14:textId="77777777" w:rsidR="00B574F3" w:rsidRPr="00A533E6" w:rsidRDefault="00B574F3" w:rsidP="00DB4334">
      <w:pPr>
        <w:ind w:left="360"/>
        <w:rPr>
          <w:sz w:val="22"/>
          <w:szCs w:val="22"/>
        </w:rPr>
      </w:pPr>
    </w:p>
    <w:p w14:paraId="30711A1D" w14:textId="6F7D4BAB" w:rsidR="000E61C0" w:rsidRPr="00A533E6" w:rsidRDefault="00FC36B6" w:rsidP="00E5122D">
      <w:pPr>
        <w:ind w:left="720"/>
        <w:rPr>
          <w:ins w:id="214" w:author="Harry Cooper" w:date="2017-11-29T15:20:00Z"/>
          <w:sz w:val="22"/>
          <w:szCs w:val="22"/>
        </w:rPr>
      </w:pPr>
      <w:r w:rsidRPr="00A533E6">
        <w:rPr>
          <w:sz w:val="22"/>
          <w:szCs w:val="22"/>
        </w:rPr>
        <w:t xml:space="preserve">So far to date, I’ve managed to </w:t>
      </w:r>
      <w:r w:rsidR="001E2C76" w:rsidRPr="00A533E6">
        <w:rPr>
          <w:sz w:val="22"/>
          <w:szCs w:val="22"/>
        </w:rPr>
        <w:t>convert</w:t>
      </w:r>
      <w:r w:rsidRPr="00A533E6">
        <w:rPr>
          <w:sz w:val="22"/>
          <w:szCs w:val="22"/>
        </w:rPr>
        <w:t xml:space="preserve"> </w:t>
      </w:r>
      <w:r w:rsidR="00D94E6C" w:rsidRPr="00A533E6">
        <w:rPr>
          <w:sz w:val="22"/>
          <w:szCs w:val="22"/>
        </w:rPr>
        <w:t>CellABM</w:t>
      </w:r>
      <w:r w:rsidR="000E61C0" w:rsidRPr="00A533E6">
        <w:rPr>
          <w:sz w:val="22"/>
          <w:szCs w:val="22"/>
        </w:rPr>
        <w:t xml:space="preserve"> from python 2 in to python 3</w:t>
      </w:r>
      <w:del w:id="215" w:author="Harry Cooper" w:date="2017-11-29T15:36:00Z">
        <w:r w:rsidR="000E61C0" w:rsidRPr="00A533E6" w:rsidDel="00480D06">
          <w:rPr>
            <w:sz w:val="22"/>
            <w:szCs w:val="22"/>
          </w:rPr>
          <w:delText>. I’ve</w:delText>
        </w:r>
      </w:del>
      <w:ins w:id="216" w:author="Harry Cooper" w:date="2017-11-29T15:36:00Z">
        <w:r w:rsidR="00480D06" w:rsidRPr="00A533E6">
          <w:rPr>
            <w:sz w:val="22"/>
            <w:szCs w:val="22"/>
          </w:rPr>
          <w:t>,</w:t>
        </w:r>
      </w:ins>
      <w:r w:rsidR="000E61C0" w:rsidRPr="00A533E6">
        <w:rPr>
          <w:sz w:val="22"/>
          <w:szCs w:val="22"/>
        </w:rPr>
        <w:t xml:space="preserve"> </w:t>
      </w:r>
      <w:del w:id="217" w:author="Harry Cooper" w:date="2017-11-29T15:36:00Z">
        <w:r w:rsidR="000E61C0" w:rsidRPr="00A533E6" w:rsidDel="00480D06">
          <w:rPr>
            <w:sz w:val="22"/>
            <w:szCs w:val="22"/>
          </w:rPr>
          <w:delText xml:space="preserve">also </w:delText>
        </w:r>
      </w:del>
      <w:r w:rsidR="000E61C0" w:rsidRPr="00A533E6">
        <w:rPr>
          <w:sz w:val="22"/>
          <w:szCs w:val="22"/>
        </w:rPr>
        <w:t xml:space="preserve"> basic comments to functions with the expectation of full documentation once </w:t>
      </w:r>
      <w:r w:rsidR="00DB4334" w:rsidRPr="00A533E6">
        <w:rPr>
          <w:sz w:val="22"/>
          <w:szCs w:val="22"/>
        </w:rPr>
        <w:t>the full system works and is tested</w:t>
      </w:r>
      <w:r w:rsidR="000E61C0" w:rsidRPr="00A533E6">
        <w:rPr>
          <w:sz w:val="22"/>
          <w:szCs w:val="22"/>
        </w:rPr>
        <w:t xml:space="preserve">. </w:t>
      </w:r>
      <w:del w:id="218" w:author="Harry Cooper" w:date="2017-11-29T15:37:00Z">
        <w:r w:rsidR="000E61C0" w:rsidRPr="00A533E6" w:rsidDel="00480D06">
          <w:rPr>
            <w:sz w:val="22"/>
            <w:szCs w:val="22"/>
          </w:rPr>
          <w:delText>I’ver</w:delText>
        </w:r>
      </w:del>
      <w:ins w:id="219" w:author="Harry Cooper" w:date="2017-11-29T15:37:00Z">
        <w:r w:rsidR="00480D06" w:rsidRPr="00A533E6">
          <w:rPr>
            <w:sz w:val="22"/>
            <w:szCs w:val="22"/>
          </w:rPr>
          <w:t>I’ve</w:t>
        </w:r>
      </w:ins>
      <w:r w:rsidR="000E61C0" w:rsidRPr="00A533E6">
        <w:rPr>
          <w:sz w:val="22"/>
          <w:szCs w:val="22"/>
        </w:rPr>
        <w:t xml:space="preserve"> run several simulations of </w:t>
      </w:r>
      <w:r w:rsidR="005A5C87" w:rsidRPr="00A533E6">
        <w:rPr>
          <w:sz w:val="22"/>
          <w:szCs w:val="22"/>
        </w:rPr>
        <w:t>Marzihas’</w:t>
      </w:r>
      <w:r w:rsidR="000E61C0" w:rsidRPr="00A533E6">
        <w:rPr>
          <w:sz w:val="22"/>
          <w:szCs w:val="22"/>
        </w:rPr>
        <w:t xml:space="preserve"> code as sh</w:t>
      </w:r>
      <w:r w:rsidR="00F954E3" w:rsidRPr="00A533E6">
        <w:rPr>
          <w:sz w:val="22"/>
          <w:szCs w:val="22"/>
        </w:rPr>
        <w:t>own below, with the</w:t>
      </w:r>
      <w:r w:rsidR="00E0765A" w:rsidRPr="00A533E6">
        <w:rPr>
          <w:sz w:val="22"/>
          <w:szCs w:val="22"/>
        </w:rPr>
        <w:t xml:space="preserve"> area </w:t>
      </w:r>
      <w:r w:rsidR="00BD7694" w:rsidRPr="00A533E6">
        <w:rPr>
          <w:sz w:val="22"/>
          <w:szCs w:val="22"/>
        </w:rPr>
        <w:t xml:space="preserve">and number of iterations </w:t>
      </w:r>
      <w:r w:rsidR="00E0765A" w:rsidRPr="00A533E6">
        <w:rPr>
          <w:sz w:val="22"/>
          <w:szCs w:val="22"/>
        </w:rPr>
        <w:t xml:space="preserve">is the same across all tests at </w:t>
      </w:r>
      <w:r w:rsidR="000E61C0" w:rsidRPr="00A533E6">
        <w:rPr>
          <w:sz w:val="22"/>
          <w:szCs w:val="22"/>
        </w:rPr>
        <w:t>0.1mm</w:t>
      </w:r>
      <w:r w:rsidR="000E61C0" w:rsidRPr="00A533E6">
        <w:rPr>
          <w:sz w:val="22"/>
          <w:szCs w:val="22"/>
          <w:vertAlign w:val="superscript"/>
        </w:rPr>
        <w:t>2</w:t>
      </w:r>
      <w:r w:rsidR="00BD7694" w:rsidRPr="00A533E6">
        <w:rPr>
          <w:sz w:val="22"/>
          <w:szCs w:val="22"/>
          <w:vertAlign w:val="superscript"/>
        </w:rPr>
        <w:t xml:space="preserve"> </w:t>
      </w:r>
      <w:r w:rsidR="00BD7694" w:rsidRPr="00A533E6">
        <w:rPr>
          <w:sz w:val="22"/>
          <w:szCs w:val="22"/>
        </w:rPr>
        <w:t xml:space="preserve">and 50 respectively. </w:t>
      </w:r>
      <w:r w:rsidR="00F954E3" w:rsidRPr="00A533E6">
        <w:rPr>
          <w:sz w:val="22"/>
          <w:szCs w:val="22"/>
        </w:rPr>
        <w:t xml:space="preserve">The program was run on a 2015 15” Mac Book Pro with a 2.8 GHz Intel Core i7 and 16GB 1600 MHz DDR3 </w:t>
      </w:r>
      <w:r w:rsidR="00356111" w:rsidRPr="00A533E6">
        <w:rPr>
          <w:sz w:val="22"/>
          <w:szCs w:val="22"/>
        </w:rPr>
        <w:t>memory.</w:t>
      </w:r>
    </w:p>
    <w:p w14:paraId="30E4FD40" w14:textId="77777777" w:rsidR="00D933E4" w:rsidRPr="00A533E6" w:rsidRDefault="00D933E4" w:rsidP="00DB4334">
      <w:pPr>
        <w:rPr>
          <w:sz w:val="22"/>
          <w:szCs w:val="22"/>
        </w:rPr>
      </w:pPr>
    </w:p>
    <w:tbl>
      <w:tblPr>
        <w:tblStyle w:val="TableGrid"/>
        <w:tblW w:w="8927" w:type="dxa"/>
        <w:tblInd w:w="113" w:type="dxa"/>
        <w:tblLook w:val="04A0" w:firstRow="1" w:lastRow="0" w:firstColumn="1" w:lastColumn="0" w:noHBand="0" w:noVBand="1"/>
      </w:tblPr>
      <w:tblGrid>
        <w:gridCol w:w="4179"/>
        <w:gridCol w:w="1187"/>
        <w:gridCol w:w="1187"/>
        <w:gridCol w:w="1187"/>
        <w:gridCol w:w="1187"/>
      </w:tblGrid>
      <w:tr w:rsidR="00486550" w:rsidRPr="00A533E6" w14:paraId="37C517D2" w14:textId="77777777" w:rsidTr="00486550">
        <w:trPr>
          <w:trHeight w:val="270"/>
        </w:trPr>
        <w:tc>
          <w:tcPr>
            <w:tcW w:w="4179" w:type="dxa"/>
          </w:tcPr>
          <w:p w14:paraId="279EC77F" w14:textId="77777777" w:rsidR="008D7C93" w:rsidRPr="00A533E6" w:rsidRDefault="008D7C93" w:rsidP="00281D30">
            <w:pPr>
              <w:jc w:val="center"/>
              <w:rPr>
                <w:sz w:val="22"/>
                <w:szCs w:val="22"/>
              </w:rPr>
            </w:pPr>
          </w:p>
        </w:tc>
        <w:tc>
          <w:tcPr>
            <w:tcW w:w="1187" w:type="dxa"/>
          </w:tcPr>
          <w:p w14:paraId="56C6ED28" w14:textId="4A6DCEA3" w:rsidR="008D7C93" w:rsidRPr="00A533E6" w:rsidRDefault="008D7C93" w:rsidP="00281D30">
            <w:pPr>
              <w:jc w:val="center"/>
              <w:rPr>
                <w:b/>
                <w:sz w:val="22"/>
                <w:szCs w:val="22"/>
              </w:rPr>
            </w:pPr>
            <w:r w:rsidRPr="00A533E6">
              <w:rPr>
                <w:b/>
                <w:sz w:val="22"/>
                <w:szCs w:val="22"/>
              </w:rPr>
              <w:t>Test 1</w:t>
            </w:r>
          </w:p>
        </w:tc>
        <w:tc>
          <w:tcPr>
            <w:tcW w:w="1187" w:type="dxa"/>
          </w:tcPr>
          <w:p w14:paraId="2884F066" w14:textId="719D3208" w:rsidR="008D7C93" w:rsidRPr="00A533E6" w:rsidRDefault="008D7C93" w:rsidP="00281D30">
            <w:pPr>
              <w:jc w:val="center"/>
              <w:rPr>
                <w:b/>
                <w:sz w:val="22"/>
                <w:szCs w:val="22"/>
              </w:rPr>
            </w:pPr>
            <w:r w:rsidRPr="00A533E6">
              <w:rPr>
                <w:b/>
                <w:sz w:val="22"/>
                <w:szCs w:val="22"/>
              </w:rPr>
              <w:t>Test 2</w:t>
            </w:r>
          </w:p>
        </w:tc>
        <w:tc>
          <w:tcPr>
            <w:tcW w:w="1187" w:type="dxa"/>
          </w:tcPr>
          <w:p w14:paraId="69A690FF" w14:textId="1B6565DB" w:rsidR="008D7C93" w:rsidRPr="00A533E6" w:rsidRDefault="008D7C93" w:rsidP="00281D30">
            <w:pPr>
              <w:jc w:val="center"/>
              <w:rPr>
                <w:b/>
                <w:sz w:val="22"/>
                <w:szCs w:val="22"/>
              </w:rPr>
            </w:pPr>
            <w:r w:rsidRPr="00A533E6">
              <w:rPr>
                <w:b/>
                <w:sz w:val="22"/>
                <w:szCs w:val="22"/>
              </w:rPr>
              <w:t>Test 3</w:t>
            </w:r>
          </w:p>
        </w:tc>
        <w:tc>
          <w:tcPr>
            <w:tcW w:w="1187" w:type="dxa"/>
          </w:tcPr>
          <w:p w14:paraId="0F073CDE" w14:textId="76E738E7" w:rsidR="008D7C93" w:rsidRPr="00A533E6" w:rsidRDefault="008D7C93" w:rsidP="00281D30">
            <w:pPr>
              <w:jc w:val="center"/>
              <w:rPr>
                <w:b/>
                <w:sz w:val="22"/>
                <w:szCs w:val="22"/>
              </w:rPr>
            </w:pPr>
            <w:r w:rsidRPr="00A533E6">
              <w:rPr>
                <w:b/>
                <w:sz w:val="22"/>
                <w:szCs w:val="22"/>
              </w:rPr>
              <w:t>Test 4</w:t>
            </w:r>
          </w:p>
        </w:tc>
      </w:tr>
      <w:tr w:rsidR="00486550" w:rsidRPr="00A533E6" w14:paraId="439E24CD" w14:textId="77777777" w:rsidTr="00486550">
        <w:trPr>
          <w:trHeight w:val="249"/>
        </w:trPr>
        <w:tc>
          <w:tcPr>
            <w:tcW w:w="4179" w:type="dxa"/>
          </w:tcPr>
          <w:p w14:paraId="7A3338FF" w14:textId="6D3CEA3C" w:rsidR="008D7C93" w:rsidRPr="00A533E6" w:rsidRDefault="008D7C93" w:rsidP="00281D30">
            <w:pPr>
              <w:jc w:val="center"/>
              <w:rPr>
                <w:b/>
                <w:sz w:val="22"/>
                <w:szCs w:val="22"/>
              </w:rPr>
            </w:pPr>
            <w:r w:rsidRPr="00A533E6">
              <w:rPr>
                <w:b/>
                <w:sz w:val="22"/>
                <w:szCs w:val="22"/>
              </w:rPr>
              <w:t>Number of Cancer Cells at Start</w:t>
            </w:r>
          </w:p>
        </w:tc>
        <w:tc>
          <w:tcPr>
            <w:tcW w:w="1187" w:type="dxa"/>
          </w:tcPr>
          <w:p w14:paraId="1F2FA676" w14:textId="1A2F0249" w:rsidR="008D7C93" w:rsidRPr="00A533E6" w:rsidRDefault="008D7C93" w:rsidP="00281D30">
            <w:pPr>
              <w:jc w:val="center"/>
              <w:rPr>
                <w:sz w:val="22"/>
                <w:szCs w:val="22"/>
              </w:rPr>
            </w:pPr>
            <w:r w:rsidRPr="00A533E6">
              <w:rPr>
                <w:sz w:val="22"/>
                <w:szCs w:val="22"/>
              </w:rPr>
              <w:t>10</w:t>
            </w:r>
          </w:p>
        </w:tc>
        <w:tc>
          <w:tcPr>
            <w:tcW w:w="1187" w:type="dxa"/>
          </w:tcPr>
          <w:p w14:paraId="0211C82D" w14:textId="590E8537" w:rsidR="008D7C93" w:rsidRPr="00A533E6" w:rsidRDefault="008D7C93" w:rsidP="00281D30">
            <w:pPr>
              <w:jc w:val="center"/>
              <w:rPr>
                <w:sz w:val="22"/>
                <w:szCs w:val="22"/>
              </w:rPr>
            </w:pPr>
            <w:r w:rsidRPr="00A533E6">
              <w:rPr>
                <w:sz w:val="22"/>
                <w:szCs w:val="22"/>
              </w:rPr>
              <w:t>100</w:t>
            </w:r>
          </w:p>
        </w:tc>
        <w:tc>
          <w:tcPr>
            <w:tcW w:w="1187" w:type="dxa"/>
          </w:tcPr>
          <w:p w14:paraId="70A6B183" w14:textId="30531D42" w:rsidR="008D7C93" w:rsidRPr="00A533E6" w:rsidRDefault="008D7C93" w:rsidP="00281D30">
            <w:pPr>
              <w:jc w:val="center"/>
              <w:rPr>
                <w:sz w:val="22"/>
                <w:szCs w:val="22"/>
              </w:rPr>
            </w:pPr>
            <w:r w:rsidRPr="00A533E6">
              <w:rPr>
                <w:sz w:val="22"/>
                <w:szCs w:val="22"/>
              </w:rPr>
              <w:t>0</w:t>
            </w:r>
          </w:p>
        </w:tc>
        <w:tc>
          <w:tcPr>
            <w:tcW w:w="1187" w:type="dxa"/>
          </w:tcPr>
          <w:p w14:paraId="7F390883" w14:textId="361577EE" w:rsidR="008D7C93" w:rsidRPr="00A533E6" w:rsidRDefault="008D7C93" w:rsidP="00281D30">
            <w:pPr>
              <w:jc w:val="center"/>
              <w:rPr>
                <w:sz w:val="22"/>
                <w:szCs w:val="22"/>
              </w:rPr>
            </w:pPr>
            <w:r w:rsidRPr="00A533E6">
              <w:rPr>
                <w:sz w:val="22"/>
                <w:szCs w:val="22"/>
              </w:rPr>
              <w:t>200</w:t>
            </w:r>
          </w:p>
        </w:tc>
      </w:tr>
      <w:tr w:rsidR="00486550" w:rsidRPr="00A533E6" w14:paraId="34949BC2" w14:textId="77777777" w:rsidTr="00486550">
        <w:trPr>
          <w:trHeight w:val="270"/>
        </w:trPr>
        <w:tc>
          <w:tcPr>
            <w:tcW w:w="4179" w:type="dxa"/>
          </w:tcPr>
          <w:p w14:paraId="1F103A3D" w14:textId="54F3035F" w:rsidR="008D7C93" w:rsidRPr="00A533E6" w:rsidRDefault="008D7C93" w:rsidP="00281D30">
            <w:pPr>
              <w:jc w:val="center"/>
              <w:rPr>
                <w:b/>
                <w:sz w:val="22"/>
                <w:szCs w:val="22"/>
              </w:rPr>
            </w:pPr>
            <w:r w:rsidRPr="00A533E6">
              <w:rPr>
                <w:b/>
                <w:sz w:val="22"/>
                <w:szCs w:val="22"/>
              </w:rPr>
              <w:lastRenderedPageBreak/>
              <w:t>Number of Stem Cells at Start</w:t>
            </w:r>
          </w:p>
        </w:tc>
        <w:tc>
          <w:tcPr>
            <w:tcW w:w="1187" w:type="dxa"/>
          </w:tcPr>
          <w:p w14:paraId="24F6AE2E" w14:textId="65568B94" w:rsidR="008D7C93" w:rsidRPr="00A533E6" w:rsidRDefault="008D7C93" w:rsidP="00281D30">
            <w:pPr>
              <w:jc w:val="center"/>
              <w:rPr>
                <w:sz w:val="22"/>
                <w:szCs w:val="22"/>
              </w:rPr>
            </w:pPr>
            <w:r w:rsidRPr="00A533E6">
              <w:rPr>
                <w:sz w:val="22"/>
                <w:szCs w:val="22"/>
              </w:rPr>
              <w:t>10</w:t>
            </w:r>
          </w:p>
        </w:tc>
        <w:tc>
          <w:tcPr>
            <w:tcW w:w="1187" w:type="dxa"/>
          </w:tcPr>
          <w:p w14:paraId="2684EF28" w14:textId="1D196EF7" w:rsidR="008D7C93" w:rsidRPr="00A533E6" w:rsidRDefault="008D7C93" w:rsidP="00281D30">
            <w:pPr>
              <w:jc w:val="center"/>
              <w:rPr>
                <w:sz w:val="22"/>
                <w:szCs w:val="22"/>
              </w:rPr>
            </w:pPr>
            <w:r w:rsidRPr="00A533E6">
              <w:rPr>
                <w:sz w:val="22"/>
                <w:szCs w:val="22"/>
              </w:rPr>
              <w:t>200</w:t>
            </w:r>
          </w:p>
        </w:tc>
        <w:tc>
          <w:tcPr>
            <w:tcW w:w="1187" w:type="dxa"/>
          </w:tcPr>
          <w:p w14:paraId="5CD37D99" w14:textId="7F963D85" w:rsidR="008D7C93" w:rsidRPr="00A533E6" w:rsidRDefault="008D7C93" w:rsidP="00281D30">
            <w:pPr>
              <w:jc w:val="center"/>
              <w:rPr>
                <w:sz w:val="22"/>
                <w:szCs w:val="22"/>
              </w:rPr>
            </w:pPr>
            <w:r w:rsidRPr="00A533E6">
              <w:rPr>
                <w:sz w:val="22"/>
                <w:szCs w:val="22"/>
              </w:rPr>
              <w:t>500</w:t>
            </w:r>
          </w:p>
        </w:tc>
        <w:tc>
          <w:tcPr>
            <w:tcW w:w="1187" w:type="dxa"/>
          </w:tcPr>
          <w:p w14:paraId="54D7A034" w14:textId="45F4D671" w:rsidR="008D7C93" w:rsidRPr="00A533E6" w:rsidRDefault="008D7C93" w:rsidP="00281D30">
            <w:pPr>
              <w:jc w:val="center"/>
              <w:rPr>
                <w:sz w:val="22"/>
                <w:szCs w:val="22"/>
              </w:rPr>
            </w:pPr>
            <w:r w:rsidRPr="00A533E6">
              <w:rPr>
                <w:sz w:val="22"/>
                <w:szCs w:val="22"/>
              </w:rPr>
              <w:t>300</w:t>
            </w:r>
          </w:p>
        </w:tc>
      </w:tr>
      <w:tr w:rsidR="00486550" w:rsidRPr="00A533E6" w14:paraId="13E3E7A9" w14:textId="77777777" w:rsidTr="00486550">
        <w:trPr>
          <w:trHeight w:val="270"/>
        </w:trPr>
        <w:tc>
          <w:tcPr>
            <w:tcW w:w="4179" w:type="dxa"/>
          </w:tcPr>
          <w:p w14:paraId="55097E53" w14:textId="09D52BDB" w:rsidR="008D7C93" w:rsidRPr="00A533E6" w:rsidRDefault="008D7C93" w:rsidP="00281D30">
            <w:pPr>
              <w:jc w:val="center"/>
              <w:rPr>
                <w:b/>
                <w:sz w:val="22"/>
                <w:szCs w:val="22"/>
              </w:rPr>
            </w:pPr>
            <w:r w:rsidRPr="00A533E6">
              <w:rPr>
                <w:b/>
                <w:sz w:val="22"/>
                <w:szCs w:val="22"/>
              </w:rPr>
              <w:t>Total Number of Cells at Start</w:t>
            </w:r>
          </w:p>
        </w:tc>
        <w:tc>
          <w:tcPr>
            <w:tcW w:w="1187" w:type="dxa"/>
          </w:tcPr>
          <w:p w14:paraId="44281E3E" w14:textId="4435A52D" w:rsidR="008D7C93" w:rsidRPr="00A533E6" w:rsidRDefault="008D7C93" w:rsidP="00281D30">
            <w:pPr>
              <w:jc w:val="center"/>
              <w:rPr>
                <w:sz w:val="22"/>
                <w:szCs w:val="22"/>
              </w:rPr>
            </w:pPr>
            <w:r w:rsidRPr="00A533E6">
              <w:rPr>
                <w:sz w:val="22"/>
                <w:szCs w:val="22"/>
              </w:rPr>
              <w:t>20</w:t>
            </w:r>
          </w:p>
        </w:tc>
        <w:tc>
          <w:tcPr>
            <w:tcW w:w="1187" w:type="dxa"/>
          </w:tcPr>
          <w:p w14:paraId="521D1646" w14:textId="6584C1B2" w:rsidR="008D7C93" w:rsidRPr="00A533E6" w:rsidRDefault="008D7C93" w:rsidP="00281D30">
            <w:pPr>
              <w:jc w:val="center"/>
              <w:rPr>
                <w:sz w:val="22"/>
                <w:szCs w:val="22"/>
              </w:rPr>
            </w:pPr>
            <w:r w:rsidRPr="00A533E6">
              <w:rPr>
                <w:sz w:val="22"/>
                <w:szCs w:val="22"/>
              </w:rPr>
              <w:t>300</w:t>
            </w:r>
          </w:p>
        </w:tc>
        <w:tc>
          <w:tcPr>
            <w:tcW w:w="1187" w:type="dxa"/>
          </w:tcPr>
          <w:p w14:paraId="10807F73" w14:textId="41C321A2" w:rsidR="008D7C93" w:rsidRPr="00A533E6" w:rsidRDefault="008D7C93" w:rsidP="00281D30">
            <w:pPr>
              <w:jc w:val="center"/>
              <w:rPr>
                <w:sz w:val="22"/>
                <w:szCs w:val="22"/>
              </w:rPr>
            </w:pPr>
            <w:r w:rsidRPr="00A533E6">
              <w:rPr>
                <w:sz w:val="22"/>
                <w:szCs w:val="22"/>
              </w:rPr>
              <w:t>500</w:t>
            </w:r>
          </w:p>
        </w:tc>
        <w:tc>
          <w:tcPr>
            <w:tcW w:w="1187" w:type="dxa"/>
          </w:tcPr>
          <w:p w14:paraId="40EC6EE5" w14:textId="38863A8A" w:rsidR="008D7C93" w:rsidRPr="00A533E6" w:rsidRDefault="008D7C93" w:rsidP="00281D30">
            <w:pPr>
              <w:jc w:val="center"/>
              <w:rPr>
                <w:sz w:val="22"/>
                <w:szCs w:val="22"/>
              </w:rPr>
            </w:pPr>
            <w:r w:rsidRPr="00A533E6">
              <w:rPr>
                <w:sz w:val="22"/>
                <w:szCs w:val="22"/>
              </w:rPr>
              <w:t>500</w:t>
            </w:r>
          </w:p>
        </w:tc>
      </w:tr>
      <w:tr w:rsidR="00486550" w:rsidRPr="00A533E6" w14:paraId="2D4E234C" w14:textId="77777777" w:rsidTr="00486550">
        <w:trPr>
          <w:trHeight w:val="313"/>
        </w:trPr>
        <w:tc>
          <w:tcPr>
            <w:tcW w:w="4179" w:type="dxa"/>
          </w:tcPr>
          <w:p w14:paraId="00A092F3" w14:textId="10835895" w:rsidR="008D7C93" w:rsidRPr="00A533E6" w:rsidRDefault="008D7C93" w:rsidP="00281D30">
            <w:pPr>
              <w:jc w:val="center"/>
              <w:rPr>
                <w:b/>
                <w:sz w:val="22"/>
                <w:szCs w:val="22"/>
              </w:rPr>
            </w:pPr>
            <w:r w:rsidRPr="00A533E6">
              <w:rPr>
                <w:b/>
                <w:sz w:val="22"/>
                <w:szCs w:val="22"/>
              </w:rPr>
              <w:t>Number of Cancer Cells at End</w:t>
            </w:r>
          </w:p>
        </w:tc>
        <w:tc>
          <w:tcPr>
            <w:tcW w:w="1187" w:type="dxa"/>
          </w:tcPr>
          <w:p w14:paraId="2B322954" w14:textId="2F1718D5" w:rsidR="008D7C93" w:rsidRPr="00A533E6" w:rsidRDefault="008D7C93" w:rsidP="00281D30">
            <w:pPr>
              <w:jc w:val="center"/>
              <w:rPr>
                <w:sz w:val="22"/>
                <w:szCs w:val="22"/>
              </w:rPr>
            </w:pPr>
            <w:r w:rsidRPr="00A533E6">
              <w:rPr>
                <w:sz w:val="22"/>
                <w:szCs w:val="22"/>
              </w:rPr>
              <w:t>18</w:t>
            </w:r>
          </w:p>
        </w:tc>
        <w:tc>
          <w:tcPr>
            <w:tcW w:w="1187" w:type="dxa"/>
          </w:tcPr>
          <w:p w14:paraId="3E684612" w14:textId="7D432466" w:rsidR="008D7C93" w:rsidRPr="00A533E6" w:rsidRDefault="008D7C93" w:rsidP="00281D30">
            <w:pPr>
              <w:jc w:val="center"/>
              <w:rPr>
                <w:sz w:val="22"/>
                <w:szCs w:val="22"/>
              </w:rPr>
            </w:pPr>
            <w:r w:rsidRPr="00A533E6">
              <w:rPr>
                <w:sz w:val="22"/>
                <w:szCs w:val="22"/>
              </w:rPr>
              <w:t>176</w:t>
            </w:r>
          </w:p>
        </w:tc>
        <w:tc>
          <w:tcPr>
            <w:tcW w:w="1187" w:type="dxa"/>
          </w:tcPr>
          <w:p w14:paraId="7CE2D914" w14:textId="75EE29AD" w:rsidR="008D7C93" w:rsidRPr="00A533E6" w:rsidRDefault="008D7C93" w:rsidP="00461A38">
            <w:pPr>
              <w:jc w:val="center"/>
              <w:rPr>
                <w:sz w:val="22"/>
                <w:szCs w:val="22"/>
              </w:rPr>
            </w:pPr>
            <w:r w:rsidRPr="00A533E6">
              <w:rPr>
                <w:sz w:val="22"/>
                <w:szCs w:val="22"/>
              </w:rPr>
              <w:t>0</w:t>
            </w:r>
          </w:p>
        </w:tc>
        <w:tc>
          <w:tcPr>
            <w:tcW w:w="1187" w:type="dxa"/>
          </w:tcPr>
          <w:p w14:paraId="4154FB9D" w14:textId="2CA624E9" w:rsidR="008D7C93" w:rsidRPr="00A533E6" w:rsidRDefault="008D7C93" w:rsidP="00461A38">
            <w:pPr>
              <w:jc w:val="center"/>
              <w:rPr>
                <w:sz w:val="22"/>
                <w:szCs w:val="22"/>
              </w:rPr>
            </w:pPr>
            <w:r w:rsidRPr="00A533E6">
              <w:rPr>
                <w:sz w:val="22"/>
                <w:szCs w:val="22"/>
              </w:rPr>
              <w:t>368</w:t>
            </w:r>
          </w:p>
        </w:tc>
      </w:tr>
      <w:tr w:rsidR="00486550" w:rsidRPr="00A533E6" w14:paraId="0D04B971" w14:textId="77777777" w:rsidTr="00486550">
        <w:trPr>
          <w:trHeight w:val="270"/>
        </w:trPr>
        <w:tc>
          <w:tcPr>
            <w:tcW w:w="4179" w:type="dxa"/>
          </w:tcPr>
          <w:p w14:paraId="77524F89" w14:textId="2EE6CA6B" w:rsidR="008D7C93" w:rsidRPr="00A533E6" w:rsidRDefault="008D7C93" w:rsidP="00281D30">
            <w:pPr>
              <w:jc w:val="center"/>
              <w:rPr>
                <w:b/>
                <w:sz w:val="22"/>
                <w:szCs w:val="22"/>
              </w:rPr>
            </w:pPr>
            <w:r w:rsidRPr="00A533E6">
              <w:rPr>
                <w:b/>
                <w:sz w:val="22"/>
                <w:szCs w:val="22"/>
              </w:rPr>
              <w:t>Number of Stem Cells at End</w:t>
            </w:r>
          </w:p>
        </w:tc>
        <w:tc>
          <w:tcPr>
            <w:tcW w:w="1187" w:type="dxa"/>
          </w:tcPr>
          <w:p w14:paraId="2BC22924" w14:textId="242074AE" w:rsidR="008D7C93" w:rsidRPr="00A533E6" w:rsidRDefault="008D7C93" w:rsidP="00281D30">
            <w:pPr>
              <w:jc w:val="center"/>
              <w:rPr>
                <w:sz w:val="22"/>
                <w:szCs w:val="22"/>
              </w:rPr>
            </w:pPr>
            <w:r w:rsidRPr="00A533E6">
              <w:rPr>
                <w:sz w:val="22"/>
                <w:szCs w:val="22"/>
              </w:rPr>
              <w:t>17</w:t>
            </w:r>
          </w:p>
        </w:tc>
        <w:tc>
          <w:tcPr>
            <w:tcW w:w="1187" w:type="dxa"/>
          </w:tcPr>
          <w:p w14:paraId="52B112FC" w14:textId="13D86B32" w:rsidR="008D7C93" w:rsidRPr="00A533E6" w:rsidRDefault="008D7C93" w:rsidP="00281D30">
            <w:pPr>
              <w:jc w:val="center"/>
              <w:rPr>
                <w:sz w:val="22"/>
                <w:szCs w:val="22"/>
              </w:rPr>
            </w:pPr>
            <w:r w:rsidRPr="00A533E6">
              <w:rPr>
                <w:sz w:val="22"/>
                <w:szCs w:val="22"/>
              </w:rPr>
              <w:t>304</w:t>
            </w:r>
          </w:p>
        </w:tc>
        <w:tc>
          <w:tcPr>
            <w:tcW w:w="1187" w:type="dxa"/>
          </w:tcPr>
          <w:p w14:paraId="407B6182" w14:textId="4CC1CC48" w:rsidR="008D7C93" w:rsidRPr="00A533E6" w:rsidRDefault="008D7C93" w:rsidP="00281D30">
            <w:pPr>
              <w:jc w:val="center"/>
              <w:rPr>
                <w:sz w:val="22"/>
                <w:szCs w:val="22"/>
              </w:rPr>
            </w:pPr>
            <w:r w:rsidRPr="00A533E6">
              <w:rPr>
                <w:sz w:val="22"/>
                <w:szCs w:val="22"/>
              </w:rPr>
              <w:t>774</w:t>
            </w:r>
          </w:p>
        </w:tc>
        <w:tc>
          <w:tcPr>
            <w:tcW w:w="1187" w:type="dxa"/>
          </w:tcPr>
          <w:p w14:paraId="6E321D45" w14:textId="25AEDDB0" w:rsidR="008D7C93" w:rsidRPr="00A533E6" w:rsidRDefault="008D7C93" w:rsidP="00281D30">
            <w:pPr>
              <w:jc w:val="center"/>
              <w:rPr>
                <w:sz w:val="22"/>
                <w:szCs w:val="22"/>
              </w:rPr>
            </w:pPr>
            <w:r w:rsidRPr="00A533E6">
              <w:rPr>
                <w:sz w:val="22"/>
                <w:szCs w:val="22"/>
              </w:rPr>
              <w:t>476</w:t>
            </w:r>
          </w:p>
        </w:tc>
      </w:tr>
      <w:tr w:rsidR="00486550" w:rsidRPr="00A533E6" w14:paraId="1DB85F21" w14:textId="77777777" w:rsidTr="00486550">
        <w:trPr>
          <w:trHeight w:val="270"/>
        </w:trPr>
        <w:tc>
          <w:tcPr>
            <w:tcW w:w="4179" w:type="dxa"/>
          </w:tcPr>
          <w:p w14:paraId="5D568301" w14:textId="134E2049" w:rsidR="008D7C93" w:rsidRPr="00A533E6" w:rsidRDefault="008D7C93" w:rsidP="00281D30">
            <w:pPr>
              <w:jc w:val="center"/>
              <w:rPr>
                <w:b/>
                <w:sz w:val="22"/>
                <w:szCs w:val="22"/>
              </w:rPr>
            </w:pPr>
            <w:r w:rsidRPr="00A533E6">
              <w:rPr>
                <w:b/>
                <w:sz w:val="22"/>
                <w:szCs w:val="22"/>
              </w:rPr>
              <w:t>Total Number of Cells at End</w:t>
            </w:r>
          </w:p>
        </w:tc>
        <w:tc>
          <w:tcPr>
            <w:tcW w:w="1187" w:type="dxa"/>
          </w:tcPr>
          <w:p w14:paraId="5AEC9AA6" w14:textId="0C28EDC3" w:rsidR="008D7C93" w:rsidRPr="00A533E6" w:rsidRDefault="008D7C93" w:rsidP="00281D30">
            <w:pPr>
              <w:jc w:val="center"/>
              <w:rPr>
                <w:sz w:val="22"/>
                <w:szCs w:val="22"/>
              </w:rPr>
            </w:pPr>
            <w:r w:rsidRPr="00A533E6">
              <w:rPr>
                <w:sz w:val="22"/>
                <w:szCs w:val="22"/>
              </w:rPr>
              <w:t>35</w:t>
            </w:r>
          </w:p>
        </w:tc>
        <w:tc>
          <w:tcPr>
            <w:tcW w:w="1187" w:type="dxa"/>
          </w:tcPr>
          <w:p w14:paraId="41F5B19D" w14:textId="709526AB" w:rsidR="008D7C93" w:rsidRPr="00A533E6" w:rsidRDefault="008D7C93" w:rsidP="00281D30">
            <w:pPr>
              <w:jc w:val="center"/>
              <w:rPr>
                <w:sz w:val="22"/>
                <w:szCs w:val="22"/>
              </w:rPr>
            </w:pPr>
            <w:r w:rsidRPr="00A533E6">
              <w:rPr>
                <w:sz w:val="22"/>
                <w:szCs w:val="22"/>
              </w:rPr>
              <w:t>480</w:t>
            </w:r>
          </w:p>
        </w:tc>
        <w:tc>
          <w:tcPr>
            <w:tcW w:w="1187" w:type="dxa"/>
          </w:tcPr>
          <w:p w14:paraId="59B47EAA" w14:textId="41C6B881" w:rsidR="008D7C93" w:rsidRPr="00A533E6" w:rsidRDefault="008D7C93" w:rsidP="00281D30">
            <w:pPr>
              <w:jc w:val="center"/>
              <w:rPr>
                <w:sz w:val="22"/>
                <w:szCs w:val="22"/>
              </w:rPr>
            </w:pPr>
            <w:r w:rsidRPr="00A533E6">
              <w:rPr>
                <w:sz w:val="22"/>
                <w:szCs w:val="22"/>
              </w:rPr>
              <w:t>774</w:t>
            </w:r>
          </w:p>
        </w:tc>
        <w:tc>
          <w:tcPr>
            <w:tcW w:w="1187" w:type="dxa"/>
          </w:tcPr>
          <w:p w14:paraId="09ABAFAD" w14:textId="58589762" w:rsidR="008D7C93" w:rsidRPr="00A533E6" w:rsidRDefault="008D7C93" w:rsidP="00281D30">
            <w:pPr>
              <w:jc w:val="center"/>
              <w:rPr>
                <w:sz w:val="22"/>
                <w:szCs w:val="22"/>
              </w:rPr>
            </w:pPr>
            <w:r w:rsidRPr="00A533E6">
              <w:rPr>
                <w:sz w:val="22"/>
                <w:szCs w:val="22"/>
              </w:rPr>
              <w:t>844</w:t>
            </w:r>
          </w:p>
        </w:tc>
      </w:tr>
      <w:tr w:rsidR="00486550" w:rsidRPr="00A533E6" w14:paraId="72AEB101" w14:textId="77777777" w:rsidTr="00486550">
        <w:trPr>
          <w:trHeight w:val="270"/>
        </w:trPr>
        <w:tc>
          <w:tcPr>
            <w:tcW w:w="4179" w:type="dxa"/>
          </w:tcPr>
          <w:p w14:paraId="74335C3B" w14:textId="32C96A47" w:rsidR="008D7C93" w:rsidRPr="00A533E6" w:rsidRDefault="008D7C93" w:rsidP="00281D30">
            <w:pPr>
              <w:jc w:val="center"/>
              <w:rPr>
                <w:b/>
                <w:sz w:val="22"/>
                <w:szCs w:val="22"/>
              </w:rPr>
            </w:pPr>
            <w:r w:rsidRPr="00A533E6">
              <w:rPr>
                <w:b/>
                <w:sz w:val="22"/>
                <w:szCs w:val="22"/>
              </w:rPr>
              <w:t>Difference</w:t>
            </w:r>
          </w:p>
        </w:tc>
        <w:tc>
          <w:tcPr>
            <w:tcW w:w="1187" w:type="dxa"/>
          </w:tcPr>
          <w:p w14:paraId="716636E5" w14:textId="19360E4F" w:rsidR="008D7C93" w:rsidRPr="00A533E6" w:rsidRDefault="008D7C93" w:rsidP="00281D30">
            <w:pPr>
              <w:jc w:val="center"/>
              <w:rPr>
                <w:sz w:val="22"/>
                <w:szCs w:val="22"/>
              </w:rPr>
            </w:pPr>
            <w:r w:rsidRPr="00A533E6">
              <w:rPr>
                <w:sz w:val="22"/>
                <w:szCs w:val="22"/>
              </w:rPr>
              <w:t>15</w:t>
            </w:r>
          </w:p>
        </w:tc>
        <w:tc>
          <w:tcPr>
            <w:tcW w:w="1187" w:type="dxa"/>
          </w:tcPr>
          <w:p w14:paraId="7954EBF2" w14:textId="24F94F3B" w:rsidR="008D7C93" w:rsidRPr="00A533E6" w:rsidRDefault="008D7C93" w:rsidP="00281D30">
            <w:pPr>
              <w:jc w:val="center"/>
              <w:rPr>
                <w:sz w:val="22"/>
                <w:szCs w:val="22"/>
              </w:rPr>
            </w:pPr>
            <w:r w:rsidRPr="00A533E6">
              <w:rPr>
                <w:sz w:val="22"/>
                <w:szCs w:val="22"/>
              </w:rPr>
              <w:t>180</w:t>
            </w:r>
          </w:p>
        </w:tc>
        <w:tc>
          <w:tcPr>
            <w:tcW w:w="1187" w:type="dxa"/>
          </w:tcPr>
          <w:p w14:paraId="5C329C54" w14:textId="7FA0F83D" w:rsidR="008D7C93" w:rsidRPr="00A533E6" w:rsidRDefault="008D7C93" w:rsidP="00281D30">
            <w:pPr>
              <w:jc w:val="center"/>
              <w:rPr>
                <w:sz w:val="22"/>
                <w:szCs w:val="22"/>
              </w:rPr>
            </w:pPr>
            <w:r w:rsidRPr="00A533E6">
              <w:rPr>
                <w:sz w:val="22"/>
                <w:szCs w:val="22"/>
              </w:rPr>
              <w:t>274</w:t>
            </w:r>
          </w:p>
        </w:tc>
        <w:tc>
          <w:tcPr>
            <w:tcW w:w="1187" w:type="dxa"/>
          </w:tcPr>
          <w:p w14:paraId="49EC8D63" w14:textId="7C6C2775" w:rsidR="008D7C93" w:rsidRPr="00A533E6" w:rsidRDefault="008D7C93" w:rsidP="00281D30">
            <w:pPr>
              <w:jc w:val="center"/>
              <w:rPr>
                <w:sz w:val="22"/>
                <w:szCs w:val="22"/>
              </w:rPr>
            </w:pPr>
            <w:r w:rsidRPr="00A533E6">
              <w:rPr>
                <w:sz w:val="22"/>
                <w:szCs w:val="22"/>
              </w:rPr>
              <w:t>344</w:t>
            </w:r>
          </w:p>
        </w:tc>
      </w:tr>
      <w:tr w:rsidR="00486550" w:rsidRPr="00A533E6" w14:paraId="12147AC5" w14:textId="77777777" w:rsidTr="00486550">
        <w:trPr>
          <w:trHeight w:val="249"/>
        </w:trPr>
        <w:tc>
          <w:tcPr>
            <w:tcW w:w="4179" w:type="dxa"/>
          </w:tcPr>
          <w:p w14:paraId="7ED19C80" w14:textId="5511C28E" w:rsidR="008D7C93" w:rsidRPr="00A533E6" w:rsidRDefault="008D7C93" w:rsidP="00281D30">
            <w:pPr>
              <w:jc w:val="center"/>
              <w:rPr>
                <w:b/>
                <w:sz w:val="22"/>
                <w:szCs w:val="22"/>
              </w:rPr>
            </w:pPr>
            <w:r w:rsidRPr="00A533E6">
              <w:rPr>
                <w:b/>
                <w:sz w:val="22"/>
                <w:szCs w:val="22"/>
              </w:rPr>
              <w:t>Time Taken (hours)</w:t>
            </w:r>
          </w:p>
        </w:tc>
        <w:tc>
          <w:tcPr>
            <w:tcW w:w="1187" w:type="dxa"/>
          </w:tcPr>
          <w:p w14:paraId="293AF34C" w14:textId="073A6FD8" w:rsidR="008D7C93" w:rsidRPr="00A533E6" w:rsidRDefault="008D7C93" w:rsidP="00281D30">
            <w:pPr>
              <w:jc w:val="center"/>
              <w:rPr>
                <w:sz w:val="22"/>
                <w:szCs w:val="22"/>
              </w:rPr>
            </w:pPr>
            <w:r w:rsidRPr="00A533E6">
              <w:rPr>
                <w:sz w:val="22"/>
                <w:szCs w:val="22"/>
              </w:rPr>
              <w:t>0.017</w:t>
            </w:r>
          </w:p>
        </w:tc>
        <w:tc>
          <w:tcPr>
            <w:tcW w:w="1187" w:type="dxa"/>
          </w:tcPr>
          <w:p w14:paraId="5594673A" w14:textId="2F187685" w:rsidR="008D7C93" w:rsidRPr="00A533E6" w:rsidRDefault="008D7C93" w:rsidP="00281D30">
            <w:pPr>
              <w:jc w:val="center"/>
              <w:rPr>
                <w:sz w:val="22"/>
                <w:szCs w:val="22"/>
              </w:rPr>
            </w:pPr>
            <w:r w:rsidRPr="00A533E6">
              <w:rPr>
                <w:sz w:val="22"/>
                <w:szCs w:val="22"/>
              </w:rPr>
              <w:t>0.502</w:t>
            </w:r>
          </w:p>
        </w:tc>
        <w:tc>
          <w:tcPr>
            <w:tcW w:w="1187" w:type="dxa"/>
          </w:tcPr>
          <w:p w14:paraId="5F8D18F8" w14:textId="5D603205" w:rsidR="008D7C93" w:rsidRPr="00A533E6" w:rsidRDefault="008D7C93" w:rsidP="00281D30">
            <w:pPr>
              <w:jc w:val="center"/>
              <w:rPr>
                <w:sz w:val="22"/>
                <w:szCs w:val="22"/>
              </w:rPr>
            </w:pPr>
            <w:r w:rsidRPr="00A533E6">
              <w:rPr>
                <w:sz w:val="22"/>
                <w:szCs w:val="22"/>
              </w:rPr>
              <w:t>1.308</w:t>
            </w:r>
          </w:p>
        </w:tc>
        <w:tc>
          <w:tcPr>
            <w:tcW w:w="1187" w:type="dxa"/>
          </w:tcPr>
          <w:p w14:paraId="3948F3E3" w14:textId="1CA420DA" w:rsidR="008D7C93" w:rsidRPr="00A533E6" w:rsidRDefault="008D7C93" w:rsidP="00281D30">
            <w:pPr>
              <w:jc w:val="center"/>
              <w:rPr>
                <w:sz w:val="22"/>
                <w:szCs w:val="22"/>
              </w:rPr>
            </w:pPr>
            <w:r w:rsidRPr="00A533E6">
              <w:rPr>
                <w:sz w:val="22"/>
                <w:szCs w:val="22"/>
              </w:rPr>
              <w:t>2.332</w:t>
            </w:r>
          </w:p>
        </w:tc>
      </w:tr>
    </w:tbl>
    <w:p w14:paraId="2DA138AE" w14:textId="3F5F1AF4" w:rsidR="00DB4334" w:rsidRPr="00A533E6" w:rsidRDefault="00610676" w:rsidP="00C00B51">
      <w:pPr>
        <w:rPr>
          <w:sz w:val="22"/>
          <w:szCs w:val="22"/>
        </w:rPr>
      </w:pPr>
      <w:r>
        <w:rPr>
          <w:sz w:val="22"/>
          <w:szCs w:val="22"/>
        </w:rPr>
        <w:t>Table 4.1</w:t>
      </w:r>
      <w:r w:rsidR="00720B3C" w:rsidRPr="00A533E6">
        <w:rPr>
          <w:sz w:val="22"/>
          <w:szCs w:val="22"/>
        </w:rPr>
        <w:t>: Time taken to run CellABM with varying starting parameters</w:t>
      </w:r>
      <w:r w:rsidR="00800301" w:rsidRPr="00A533E6">
        <w:rPr>
          <w:sz w:val="22"/>
          <w:szCs w:val="22"/>
        </w:rPr>
        <w:t>.</w:t>
      </w:r>
    </w:p>
    <w:p w14:paraId="355CAD3E" w14:textId="77777777" w:rsidR="00720B3C" w:rsidRPr="00A533E6" w:rsidRDefault="00720B3C" w:rsidP="00C00B51">
      <w:pPr>
        <w:rPr>
          <w:sz w:val="22"/>
          <w:szCs w:val="22"/>
        </w:rPr>
      </w:pPr>
    </w:p>
    <w:p w14:paraId="32C4E05B" w14:textId="36588A2E" w:rsidR="00B72F8A" w:rsidRPr="00A533E6" w:rsidRDefault="00C00B51" w:rsidP="00B72F8A">
      <w:pPr>
        <w:pStyle w:val="NormalWeb"/>
        <w:spacing w:before="0" w:beforeAutospacing="0" w:after="0" w:afterAutospacing="0"/>
        <w:ind w:left="720"/>
        <w:rPr>
          <w:ins w:id="220" w:author="Harry Cooper" w:date="2017-11-29T15:20:00Z"/>
          <w:sz w:val="22"/>
          <w:szCs w:val="22"/>
        </w:rPr>
      </w:pPr>
      <w:r w:rsidRPr="00A533E6">
        <w:rPr>
          <w:sz w:val="22"/>
          <w:szCs w:val="22"/>
        </w:rPr>
        <w:t xml:space="preserve">This table shows us a possible </w:t>
      </w:r>
      <w:r w:rsidR="001643DE" w:rsidRPr="00A533E6">
        <w:rPr>
          <w:sz w:val="22"/>
          <w:szCs w:val="22"/>
        </w:rPr>
        <w:t>drawback to CellABM, which is the computational power required.</w:t>
      </w:r>
      <w:r w:rsidR="00B72F8A" w:rsidRPr="00A533E6">
        <w:rPr>
          <w:sz w:val="22"/>
          <w:szCs w:val="22"/>
        </w:rPr>
        <w:t xml:space="preserve"> As shown for Test 4 it took 2.332 hours to model a total of 500 cells</w:t>
      </w:r>
      <w:ins w:id="221" w:author="Harry Cooper" w:date="2017-11-29T15:20:00Z">
        <w:r w:rsidR="00B72F8A" w:rsidRPr="00A533E6">
          <w:rPr>
            <w:sz w:val="22"/>
            <w:szCs w:val="22"/>
          </w:rPr>
          <w:t>. Scaling this up to 1mm</w:t>
        </w:r>
        <w:r w:rsidR="00B72F8A" w:rsidRPr="00A533E6">
          <w:rPr>
            <w:sz w:val="22"/>
            <w:szCs w:val="22"/>
            <w:vertAlign w:val="superscript"/>
          </w:rPr>
          <w:t>2</w:t>
        </w:r>
        <w:r w:rsidR="00B72F8A" w:rsidRPr="00A533E6">
          <w:rPr>
            <w:sz w:val="22"/>
            <w:szCs w:val="22"/>
          </w:rPr>
          <w:t xml:space="preserve"> would therefore take a significant amount of time longer</w:t>
        </w:r>
      </w:ins>
      <w:r w:rsidR="00B72F8A" w:rsidRPr="00A533E6">
        <w:rPr>
          <w:sz w:val="22"/>
          <w:szCs w:val="22"/>
        </w:rPr>
        <w:t xml:space="preserve"> to even form a confluence, let alone the wound healing</w:t>
      </w:r>
      <w:ins w:id="222" w:author="Harry Cooper" w:date="2017-11-29T15:20:00Z">
        <w:r w:rsidR="00B72F8A" w:rsidRPr="00A533E6">
          <w:rPr>
            <w:sz w:val="22"/>
            <w:szCs w:val="22"/>
          </w:rPr>
          <w:t>. This is down to the runtime of the overlap.py class</w:t>
        </w:r>
      </w:ins>
      <w:r w:rsidR="00B72F8A" w:rsidRPr="00A533E6">
        <w:rPr>
          <w:sz w:val="22"/>
          <w:szCs w:val="22"/>
        </w:rPr>
        <w:t>, which is used to correct any overlapping of cells caused by mitosis or movement.</w:t>
      </w:r>
      <w:ins w:id="223" w:author="Harry Cooper" w:date="2017-11-29T15:20:00Z">
        <w:r w:rsidR="00B72F8A" w:rsidRPr="00A533E6">
          <w:rPr>
            <w:sz w:val="22"/>
            <w:szCs w:val="22"/>
          </w:rPr>
          <w:t xml:space="preserve"> The nested for loops</w:t>
        </w:r>
      </w:ins>
      <w:r w:rsidR="00B72F8A" w:rsidRPr="00A533E6">
        <w:rPr>
          <w:sz w:val="22"/>
          <w:szCs w:val="22"/>
        </w:rPr>
        <w:t xml:space="preserve"> used to iterate through each cell in turn</w:t>
      </w:r>
      <w:ins w:id="224" w:author="Harry Cooper" w:date="2017-11-29T15:20:00Z">
        <w:r w:rsidR="00B72F8A" w:rsidRPr="00A533E6">
          <w:rPr>
            <w:sz w:val="22"/>
            <w:szCs w:val="22"/>
          </w:rPr>
          <w:t xml:space="preserve"> mean</w:t>
        </w:r>
      </w:ins>
      <w:r w:rsidR="00B72F8A" w:rsidRPr="00A533E6">
        <w:rPr>
          <w:sz w:val="22"/>
          <w:szCs w:val="22"/>
        </w:rPr>
        <w:t>s</w:t>
      </w:r>
      <w:ins w:id="225" w:author="Harry Cooper" w:date="2017-11-29T15:20:00Z">
        <w:r w:rsidR="00B72F8A" w:rsidRPr="00A533E6">
          <w:rPr>
            <w:sz w:val="22"/>
            <w:szCs w:val="22"/>
          </w:rPr>
          <w:t xml:space="preserve"> </w:t>
        </w:r>
      </w:ins>
      <w:r w:rsidR="00B72F8A" w:rsidRPr="00A533E6">
        <w:rPr>
          <w:sz w:val="22"/>
          <w:szCs w:val="22"/>
        </w:rPr>
        <w:t xml:space="preserve">the </w:t>
      </w:r>
      <w:ins w:id="226" w:author="Harry Cooper" w:date="2017-11-29T15:20:00Z">
        <w:r w:rsidR="00B72F8A" w:rsidRPr="00A533E6">
          <w:rPr>
            <w:sz w:val="22"/>
            <w:szCs w:val="22"/>
          </w:rPr>
          <w:t xml:space="preserve">time taken </w:t>
        </w:r>
      </w:ins>
      <w:r w:rsidR="00B72F8A" w:rsidRPr="00A533E6">
        <w:rPr>
          <w:sz w:val="22"/>
          <w:szCs w:val="22"/>
        </w:rPr>
        <w:t>for the program to compute is at least</w:t>
      </w:r>
      <w:ins w:id="227" w:author="Harry Cooper" w:date="2017-11-29T15:20:00Z">
        <w:r w:rsidR="00B72F8A" w:rsidRPr="00A533E6">
          <w:rPr>
            <w:sz w:val="22"/>
            <w:szCs w:val="22"/>
          </w:rPr>
          <w:t xml:space="preserve"> </w:t>
        </w:r>
        <w:r w:rsidR="00B72F8A" w:rsidRPr="00A533E6">
          <w:rPr>
            <w:sz w:val="22"/>
            <w:szCs w:val="22"/>
          </w:rPr>
          <w:sym w:font="Symbol" w:char="F04F"/>
        </w:r>
        <w:r w:rsidR="00B72F8A" w:rsidRPr="00A533E6">
          <w:rPr>
            <w:sz w:val="22"/>
            <w:szCs w:val="22"/>
          </w:rPr>
          <w:t>(n</w:t>
        </w:r>
        <w:r w:rsidR="00B72F8A" w:rsidRPr="00A533E6">
          <w:rPr>
            <w:sz w:val="22"/>
            <w:szCs w:val="22"/>
            <w:vertAlign w:val="superscript"/>
          </w:rPr>
          <w:t>2</w:t>
        </w:r>
        <w:r w:rsidR="00B72F8A" w:rsidRPr="00A533E6">
          <w:rPr>
            <w:sz w:val="22"/>
            <w:szCs w:val="22"/>
          </w:rPr>
          <w:t>)</w:t>
        </w:r>
      </w:ins>
      <w:r w:rsidR="00B72F8A" w:rsidRPr="00A533E6">
        <w:rPr>
          <w:sz w:val="22"/>
          <w:szCs w:val="22"/>
        </w:rPr>
        <w:t>. This is a scalability issue, as when I increase the area of the environment, the overlap class won’t be able to keep up with the increase in number of cells. However, this outcome may not be as adverse as it seems since each cell in CellABM is fixed at 3</w:t>
      </w:r>
      <w:r w:rsidR="00B72F8A" w:rsidRPr="00A533E6">
        <w:rPr>
          <w:sz w:val="22"/>
          <w:szCs w:val="22"/>
        </w:rPr>
        <w:sym w:font="Symbol" w:char="F06D"/>
      </w:r>
      <w:r w:rsidR="00B72F8A" w:rsidRPr="00A533E6">
        <w:rPr>
          <w:sz w:val="22"/>
          <w:szCs w:val="22"/>
        </w:rPr>
        <w:t>m in diameter, whereas the ECs will be around 5-10</w:t>
      </w:r>
      <w:r w:rsidR="00B72F8A" w:rsidRPr="00A533E6">
        <w:rPr>
          <w:sz w:val="22"/>
          <w:szCs w:val="22"/>
        </w:rPr>
        <w:sym w:font="Symbol" w:char="F06D"/>
      </w:r>
      <w:r w:rsidR="00B72F8A" w:rsidRPr="00A533E6">
        <w:rPr>
          <w:sz w:val="22"/>
          <w:szCs w:val="22"/>
        </w:rPr>
        <w:t>m in diameter and the senescent cells will be around 50-100</w:t>
      </w:r>
      <w:r w:rsidR="00B72F8A" w:rsidRPr="00A533E6">
        <w:rPr>
          <w:sz w:val="22"/>
          <w:szCs w:val="22"/>
        </w:rPr>
        <w:sym w:font="Symbol" w:char="F06D"/>
      </w:r>
      <w:r w:rsidR="00B72F8A" w:rsidRPr="00A533E6">
        <w:rPr>
          <w:sz w:val="22"/>
          <w:szCs w:val="22"/>
        </w:rPr>
        <w:t>m. This means that overall, my simulation will have fewer cells than what CellABM models, reducing the scalability risk slightly.</w:t>
      </w:r>
    </w:p>
    <w:p w14:paraId="45DFD0C2" w14:textId="77777777" w:rsidR="00B72F8A" w:rsidRPr="00A533E6" w:rsidRDefault="00B72F8A" w:rsidP="00B72F8A">
      <w:pPr>
        <w:pStyle w:val="NormalWeb"/>
        <w:spacing w:before="0" w:beforeAutospacing="0" w:after="0" w:afterAutospacing="0"/>
        <w:ind w:left="720"/>
        <w:rPr>
          <w:ins w:id="228" w:author="Harry Cooper" w:date="2017-11-29T15:20:00Z"/>
          <w:sz w:val="22"/>
          <w:szCs w:val="22"/>
        </w:rPr>
      </w:pPr>
      <w:ins w:id="229" w:author="Harry Cooper" w:date="2017-11-29T15:20:00Z">
        <w:r w:rsidRPr="00A533E6">
          <w:rPr>
            <w:sz w:val="22"/>
            <w:szCs w:val="22"/>
          </w:rPr>
          <w:t xml:space="preserve">Another downside is that Marzihas code doesn’t implement any cell growth, and each cell is the same diameter as every other cell for the whole simulation. This is a simplification </w:t>
        </w:r>
      </w:ins>
      <w:r w:rsidRPr="00A533E6">
        <w:rPr>
          <w:sz w:val="22"/>
          <w:szCs w:val="22"/>
        </w:rPr>
        <w:t>and would not provide a realistic model of ECs.</w:t>
      </w:r>
    </w:p>
    <w:p w14:paraId="3780FDF4" w14:textId="4F134EDA" w:rsidR="00C00B51" w:rsidRPr="00A533E6" w:rsidRDefault="00C00B51" w:rsidP="00C00B51">
      <w:pPr>
        <w:rPr>
          <w:sz w:val="22"/>
          <w:szCs w:val="22"/>
        </w:rPr>
      </w:pPr>
    </w:p>
    <w:p w14:paraId="44B6E521" w14:textId="77777777" w:rsidR="00C00B51" w:rsidRPr="00A533E6" w:rsidRDefault="00C00B51">
      <w:pPr>
        <w:rPr>
          <w:ins w:id="230" w:author="Harry Cooper" w:date="2017-11-29T15:20:00Z"/>
          <w:sz w:val="22"/>
          <w:szCs w:val="22"/>
        </w:rPr>
        <w:pPrChange w:id="231" w:author="Harry Cooper" w:date="2017-11-29T15:23:00Z">
          <w:pPr>
            <w:ind w:left="360"/>
          </w:pPr>
        </w:pPrChange>
      </w:pPr>
    </w:p>
    <w:p w14:paraId="5D28344F" w14:textId="6CBEBFFD" w:rsidR="00B77936" w:rsidRPr="00A533E6" w:rsidRDefault="00D933E4" w:rsidP="00995787">
      <w:pPr>
        <w:pStyle w:val="NormalWeb"/>
        <w:spacing w:before="0" w:beforeAutospacing="0" w:after="0" w:afterAutospacing="0"/>
        <w:ind w:left="720"/>
        <w:rPr>
          <w:ins w:id="232" w:author="Harry Cooper" w:date="2017-11-29T15:20:00Z"/>
          <w:sz w:val="22"/>
          <w:szCs w:val="22"/>
        </w:rPr>
      </w:pPr>
      <w:commentRangeStart w:id="233"/>
      <w:ins w:id="234" w:author="Harry Cooper" w:date="2017-11-29T15:20:00Z">
        <w:r w:rsidRPr="00A533E6">
          <w:rPr>
            <w:sz w:val="22"/>
            <w:szCs w:val="22"/>
          </w:rPr>
          <w:t xml:space="preserve">This program is useful as it automatically outputs a graph showing the growth of each cell type over time, shown below. This can be used in my application to determine the rate of time required for the wound to heal with different starting parameters.  </w:t>
        </w:r>
        <w:commentRangeEnd w:id="233"/>
        <w:r w:rsidRPr="00A533E6">
          <w:rPr>
            <w:rStyle w:val="CommentReference"/>
            <w:sz w:val="22"/>
            <w:szCs w:val="22"/>
          </w:rPr>
          <w:commentReference w:id="233"/>
        </w:r>
      </w:ins>
    </w:p>
    <w:p w14:paraId="6EFBBFC3" w14:textId="77777777" w:rsidR="00D933E4" w:rsidRPr="00A533E6" w:rsidRDefault="00D933E4" w:rsidP="00D933E4">
      <w:pPr>
        <w:pStyle w:val="NormalWeb"/>
        <w:spacing w:before="0" w:beforeAutospacing="0" w:after="0" w:afterAutospacing="0"/>
        <w:ind w:firstLine="720"/>
        <w:rPr>
          <w:ins w:id="235" w:author="Harry Cooper" w:date="2017-11-29T15:20:00Z"/>
          <w:sz w:val="22"/>
          <w:szCs w:val="22"/>
        </w:rPr>
      </w:pPr>
      <w:ins w:id="236" w:author="Harry Cooper" w:date="2017-11-29T15:20:00Z">
        <w:r w:rsidRPr="00A533E6">
          <w:rPr>
            <w:noProof/>
            <w:sz w:val="22"/>
            <w:szCs w:val="22"/>
            <w:rPrChange w:id="237" w:author="Unknown">
              <w:rPr>
                <w:noProof/>
              </w:rPr>
            </w:rPrChange>
          </w:rPr>
          <w:drawing>
            <wp:inline distT="0" distB="0" distL="0" distR="0" wp14:anchorId="779E48F5" wp14:editId="588FB9A6">
              <wp:extent cx="4641304" cy="3094203"/>
              <wp:effectExtent l="0" t="0" r="6985" b="5080"/>
              <wp:docPr id="5" name="Picture 5" descr="../CellABM_student_ver/1mm2-100-200/growth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lABM_student_ver/1mm2-100-200/growth_curv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48846" cy="3099231"/>
                      </a:xfrm>
                      <a:prstGeom prst="rect">
                        <a:avLst/>
                      </a:prstGeom>
                      <a:noFill/>
                      <a:ln>
                        <a:noFill/>
                      </a:ln>
                    </pic:spPr>
                  </pic:pic>
                </a:graphicData>
              </a:graphic>
            </wp:inline>
          </w:drawing>
        </w:r>
      </w:ins>
    </w:p>
    <w:p w14:paraId="07A82C17" w14:textId="2D3F484B" w:rsidR="00C719DA" w:rsidRPr="00A533E6" w:rsidRDefault="00D933E4" w:rsidP="00C719DA">
      <w:pPr>
        <w:pStyle w:val="NormalWeb"/>
        <w:spacing w:before="0" w:beforeAutospacing="0" w:after="0" w:afterAutospacing="0"/>
        <w:ind w:left="1440"/>
        <w:rPr>
          <w:sz w:val="22"/>
          <w:szCs w:val="22"/>
        </w:rPr>
      </w:pPr>
      <w:commentRangeStart w:id="238"/>
      <w:ins w:id="239" w:author="Harry Cooper" w:date="2017-11-29T15:20:00Z">
        <w:r w:rsidRPr="00A533E6">
          <w:rPr>
            <w:sz w:val="22"/>
            <w:szCs w:val="22"/>
          </w:rPr>
          <w:t>Figure</w:t>
        </w:r>
      </w:ins>
      <w:r w:rsidR="00610676">
        <w:rPr>
          <w:sz w:val="22"/>
          <w:szCs w:val="22"/>
        </w:rPr>
        <w:t xml:space="preserve"> 4.1</w:t>
      </w:r>
      <w:r w:rsidR="00847ACD" w:rsidRPr="00A533E6">
        <w:rPr>
          <w:sz w:val="22"/>
          <w:szCs w:val="22"/>
        </w:rPr>
        <w:t>:</w:t>
      </w:r>
      <w:ins w:id="240" w:author="Harry Cooper" w:date="2017-11-29T15:20:00Z">
        <w:r w:rsidRPr="00A533E6">
          <w:rPr>
            <w:sz w:val="22"/>
            <w:szCs w:val="22"/>
          </w:rPr>
          <w:t xml:space="preserve"> </w:t>
        </w:r>
      </w:ins>
      <w:r w:rsidR="00187640" w:rsidRPr="00A533E6">
        <w:rPr>
          <w:sz w:val="22"/>
          <w:szCs w:val="22"/>
        </w:rPr>
        <w:t>T</w:t>
      </w:r>
      <w:ins w:id="241" w:author="Harry Cooper" w:date="2017-11-29T15:20:00Z">
        <w:r w:rsidRPr="00A533E6">
          <w:rPr>
            <w:sz w:val="22"/>
            <w:szCs w:val="22"/>
          </w:rPr>
          <w:t xml:space="preserve">aken from running </w:t>
        </w:r>
      </w:ins>
      <w:r w:rsidR="0095434D" w:rsidRPr="00A533E6">
        <w:rPr>
          <w:sz w:val="22"/>
          <w:szCs w:val="22"/>
        </w:rPr>
        <w:t>CellABM</w:t>
      </w:r>
      <w:ins w:id="242" w:author="Harry Cooper" w:date="2017-11-29T15:20:00Z">
        <w:r w:rsidRPr="00A533E6">
          <w:rPr>
            <w:sz w:val="22"/>
            <w:szCs w:val="22"/>
          </w:rPr>
          <w:t xml:space="preserve"> with 0.1mm</w:t>
        </w:r>
        <w:r w:rsidRPr="00A533E6">
          <w:rPr>
            <w:sz w:val="22"/>
            <w:szCs w:val="22"/>
            <w:vertAlign w:val="superscript"/>
          </w:rPr>
          <w:t>2</w:t>
        </w:r>
        <w:r w:rsidRPr="00A533E6">
          <w:rPr>
            <w:sz w:val="22"/>
            <w:szCs w:val="22"/>
          </w:rPr>
          <w:t xml:space="preserve"> area, 100 cancer</w:t>
        </w:r>
      </w:ins>
    </w:p>
    <w:p w14:paraId="4AF883FD" w14:textId="53D28847" w:rsidR="00D933E4" w:rsidRPr="00A533E6" w:rsidRDefault="00C719DA" w:rsidP="00C719DA">
      <w:pPr>
        <w:pStyle w:val="NormalWeb"/>
        <w:spacing w:before="0" w:beforeAutospacing="0" w:after="0" w:afterAutospacing="0"/>
        <w:ind w:left="2160"/>
        <w:rPr>
          <w:sz w:val="22"/>
          <w:szCs w:val="22"/>
        </w:rPr>
      </w:pPr>
      <w:r w:rsidRPr="00A533E6">
        <w:rPr>
          <w:sz w:val="22"/>
          <w:szCs w:val="22"/>
        </w:rPr>
        <w:t xml:space="preserve">   </w:t>
      </w:r>
      <w:ins w:id="243" w:author="Harry Cooper" w:date="2017-11-29T15:20:00Z">
        <w:r w:rsidR="00D933E4" w:rsidRPr="00A533E6">
          <w:rPr>
            <w:sz w:val="22"/>
            <w:szCs w:val="22"/>
          </w:rPr>
          <w:t xml:space="preserve"> cells and 200 stem </w:t>
        </w:r>
        <w:commentRangeStart w:id="244"/>
        <w:r w:rsidR="00D933E4" w:rsidRPr="00A533E6">
          <w:rPr>
            <w:sz w:val="22"/>
            <w:szCs w:val="22"/>
          </w:rPr>
          <w:t>cells</w:t>
        </w:r>
        <w:commentRangeEnd w:id="244"/>
        <w:r w:rsidR="00D933E4" w:rsidRPr="00A533E6">
          <w:rPr>
            <w:rStyle w:val="CommentReference"/>
            <w:sz w:val="22"/>
            <w:szCs w:val="22"/>
          </w:rPr>
          <w:commentReference w:id="244"/>
        </w:r>
        <w:r w:rsidR="00D933E4" w:rsidRPr="00A533E6">
          <w:rPr>
            <w:sz w:val="22"/>
            <w:szCs w:val="22"/>
          </w:rPr>
          <w:t>.</w:t>
        </w:r>
        <w:commentRangeEnd w:id="238"/>
        <w:r w:rsidR="00D933E4" w:rsidRPr="00A533E6">
          <w:rPr>
            <w:rStyle w:val="CommentReference"/>
            <w:sz w:val="22"/>
            <w:szCs w:val="22"/>
          </w:rPr>
          <w:commentReference w:id="238"/>
        </w:r>
      </w:ins>
    </w:p>
    <w:p w14:paraId="5E2135C1" w14:textId="77777777" w:rsidR="00E0765A" w:rsidRPr="00A533E6" w:rsidRDefault="00E0765A" w:rsidP="00D933E4">
      <w:pPr>
        <w:pStyle w:val="NormalWeb"/>
        <w:spacing w:before="0" w:beforeAutospacing="0" w:after="0" w:afterAutospacing="0"/>
        <w:rPr>
          <w:ins w:id="245" w:author="Harry Cooper" w:date="2017-11-29T15:20:00Z"/>
          <w:sz w:val="22"/>
          <w:szCs w:val="22"/>
        </w:rPr>
      </w:pPr>
    </w:p>
    <w:p w14:paraId="1B2B295A" w14:textId="44E71BF5" w:rsidR="00D933E4" w:rsidRPr="00A533E6" w:rsidRDefault="00C00B51" w:rsidP="00412248">
      <w:pPr>
        <w:pStyle w:val="NormalWeb"/>
        <w:spacing w:before="0" w:beforeAutospacing="0" w:after="0" w:afterAutospacing="0"/>
        <w:ind w:left="720"/>
        <w:rPr>
          <w:ins w:id="246" w:author="Harry Cooper" w:date="2017-11-29T15:20:00Z"/>
          <w:sz w:val="22"/>
          <w:szCs w:val="22"/>
        </w:rPr>
      </w:pPr>
      <w:r w:rsidRPr="00A533E6">
        <w:rPr>
          <w:noProof/>
          <w:sz w:val="22"/>
          <w:szCs w:val="22"/>
        </w:rPr>
        <w:t>CellABM</w:t>
      </w:r>
      <w:ins w:id="247" w:author="Harry Cooper" w:date="2017-11-29T15:20:00Z">
        <w:r w:rsidR="00D933E4" w:rsidRPr="00A533E6">
          <w:rPr>
            <w:sz w:val="22"/>
            <w:szCs w:val="22"/>
          </w:rPr>
          <w:t xml:space="preserve"> also outputs a 2D and 3D image of environment each iteration, show</w:t>
        </w:r>
      </w:ins>
      <w:r w:rsidR="00E0765A" w:rsidRPr="00A533E6">
        <w:rPr>
          <w:sz w:val="22"/>
          <w:szCs w:val="22"/>
        </w:rPr>
        <w:t>ing</w:t>
      </w:r>
      <w:ins w:id="248" w:author="Harry Cooper" w:date="2017-11-29T15:20:00Z">
        <w:r w:rsidR="00D933E4" w:rsidRPr="00A533E6">
          <w:rPr>
            <w:sz w:val="22"/>
            <w:szCs w:val="22"/>
          </w:rPr>
          <w:t xml:space="preserve"> the movement of the cells over time</w:t>
        </w:r>
      </w:ins>
      <w:r w:rsidR="00E0765A" w:rsidRPr="00A533E6">
        <w:rPr>
          <w:sz w:val="22"/>
          <w:szCs w:val="22"/>
        </w:rPr>
        <w:t>, and</w:t>
      </w:r>
      <w:ins w:id="249" w:author="Harry Cooper" w:date="2017-11-29T15:20:00Z">
        <w:r w:rsidR="00D933E4" w:rsidRPr="00A533E6">
          <w:rPr>
            <w:noProof/>
            <w:sz w:val="22"/>
            <w:szCs w:val="22"/>
          </w:rPr>
          <w:t xml:space="preserve"> demonstrate the emergent behaviours of wound healing </w:t>
        </w:r>
        <w:r w:rsidR="00D933E4" w:rsidRPr="00A533E6">
          <w:rPr>
            <w:noProof/>
            <w:sz w:val="22"/>
            <w:szCs w:val="22"/>
          </w:rPr>
          <w:lastRenderedPageBreak/>
          <w:t>with age.</w:t>
        </w:r>
      </w:ins>
      <w:r w:rsidR="00603487" w:rsidRPr="00A533E6">
        <w:rPr>
          <w:noProof/>
          <w:sz w:val="22"/>
          <w:szCs w:val="22"/>
        </w:rPr>
        <w:t xml:space="preserve"> I can use this to demonstrate my models emergent behaviours such as stopping mitosis and entering quescence once a confluence is formed, visualising the shape and size of the wound, and </w:t>
      </w:r>
      <w:r w:rsidR="00941B79" w:rsidRPr="00A533E6">
        <w:rPr>
          <w:noProof/>
          <w:sz w:val="22"/>
          <w:szCs w:val="22"/>
        </w:rPr>
        <w:t>how the wound is healed.</w:t>
      </w:r>
    </w:p>
    <w:p w14:paraId="1DD66394" w14:textId="24A22AD1" w:rsidR="00C00B51" w:rsidRPr="00A533E6" w:rsidRDefault="007D57DC" w:rsidP="00D933E4">
      <w:pPr>
        <w:pStyle w:val="NormalWeb"/>
        <w:spacing w:before="0" w:beforeAutospacing="0" w:after="0" w:afterAutospacing="0"/>
        <w:rPr>
          <w:sz w:val="22"/>
          <w:szCs w:val="22"/>
        </w:rPr>
      </w:pPr>
      <w:ins w:id="250" w:author="Harry Cooper" w:date="2017-11-29T15:20:00Z">
        <w:r w:rsidRPr="00A533E6">
          <w:rPr>
            <w:noProof/>
            <w:sz w:val="22"/>
            <w:szCs w:val="22"/>
            <w:rPrChange w:id="251" w:author="Unknown">
              <w:rPr>
                <w:noProof/>
              </w:rPr>
            </w:rPrChange>
          </w:rPr>
          <w:drawing>
            <wp:anchor distT="0" distB="0" distL="114300" distR="114300" simplePos="0" relativeHeight="251662336" behindDoc="0" locked="0" layoutInCell="1" allowOverlap="1" wp14:anchorId="2C8D48D2" wp14:editId="459D8DBB">
              <wp:simplePos x="0" y="0"/>
              <wp:positionH relativeFrom="column">
                <wp:posOffset>-642187</wp:posOffset>
              </wp:positionH>
              <wp:positionV relativeFrom="paragraph">
                <wp:posOffset>334259</wp:posOffset>
              </wp:positionV>
              <wp:extent cx="3535372" cy="2356915"/>
              <wp:effectExtent l="0" t="0" r="0" b="5715"/>
              <wp:wrapSquare wrapText="bothSides"/>
              <wp:docPr id="7" name="Picture 7" descr="../CellABM_student_ver/1mm2-100-200/2d/Initial_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lABM_student_ver/1mm2-100-200/2d/Initial_Setu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37952" cy="235863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709AF9E8" w14:textId="7C516299" w:rsidR="0095434D" w:rsidRPr="00A533E6" w:rsidRDefault="0095434D" w:rsidP="00D933E4">
      <w:pPr>
        <w:pStyle w:val="NormalWeb"/>
        <w:spacing w:before="0" w:beforeAutospacing="0" w:after="0" w:afterAutospacing="0"/>
        <w:rPr>
          <w:sz w:val="22"/>
          <w:szCs w:val="22"/>
        </w:rPr>
      </w:pPr>
      <w:ins w:id="252" w:author="Harry Cooper" w:date="2017-11-29T15:20:00Z">
        <w:r w:rsidRPr="00A533E6">
          <w:rPr>
            <w:noProof/>
            <w:sz w:val="22"/>
            <w:szCs w:val="22"/>
            <w:rPrChange w:id="253" w:author="Unknown">
              <w:rPr>
                <w:noProof/>
              </w:rPr>
            </w:rPrChange>
          </w:rPr>
          <w:drawing>
            <wp:anchor distT="0" distB="0" distL="114300" distR="114300" simplePos="0" relativeHeight="251663360" behindDoc="0" locked="0" layoutInCell="1" allowOverlap="1" wp14:anchorId="587E0B73" wp14:editId="3D888E1F">
              <wp:simplePos x="0" y="0"/>
              <wp:positionH relativeFrom="column">
                <wp:posOffset>2678430</wp:posOffset>
              </wp:positionH>
              <wp:positionV relativeFrom="paragraph">
                <wp:posOffset>176530</wp:posOffset>
              </wp:positionV>
              <wp:extent cx="3430270" cy="2286635"/>
              <wp:effectExtent l="0" t="0" r="0" b="0"/>
              <wp:wrapSquare wrapText="bothSides"/>
              <wp:docPr id="6" name="Picture 6" descr="../CellABM_student_ver/1mm2-100-200/2d/Iteration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lABM_student_ver/1mm2-100-200/2d/Iteration_5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30270" cy="228663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AC1018C" w14:textId="77777777" w:rsidR="0095434D" w:rsidRPr="00A533E6" w:rsidRDefault="0095434D" w:rsidP="00D933E4">
      <w:pPr>
        <w:pStyle w:val="NormalWeb"/>
        <w:spacing w:before="0" w:beforeAutospacing="0" w:after="0" w:afterAutospacing="0"/>
        <w:rPr>
          <w:sz w:val="22"/>
          <w:szCs w:val="22"/>
        </w:rPr>
      </w:pPr>
    </w:p>
    <w:p w14:paraId="0DEF2A69" w14:textId="5008F329" w:rsidR="00187640" w:rsidRPr="00A533E6" w:rsidRDefault="0095434D" w:rsidP="00187640">
      <w:pPr>
        <w:pStyle w:val="NormalWeb"/>
        <w:spacing w:before="0" w:beforeAutospacing="0" w:after="0" w:afterAutospacing="0"/>
        <w:ind w:firstLine="720"/>
        <w:rPr>
          <w:sz w:val="22"/>
          <w:szCs w:val="22"/>
        </w:rPr>
      </w:pPr>
      <w:r w:rsidRPr="00A533E6">
        <w:rPr>
          <w:sz w:val="22"/>
          <w:szCs w:val="22"/>
        </w:rPr>
        <w:t>Figure</w:t>
      </w:r>
      <w:r w:rsidR="00057C2C" w:rsidRPr="00A533E6">
        <w:rPr>
          <w:sz w:val="22"/>
          <w:szCs w:val="22"/>
        </w:rPr>
        <w:t>s</w:t>
      </w:r>
      <w:r w:rsidR="00610676">
        <w:rPr>
          <w:sz w:val="22"/>
          <w:szCs w:val="22"/>
        </w:rPr>
        <w:t xml:space="preserve"> 4.2 and 4.3</w:t>
      </w:r>
      <w:r w:rsidR="00187640" w:rsidRPr="00A533E6">
        <w:rPr>
          <w:sz w:val="22"/>
          <w:szCs w:val="22"/>
        </w:rPr>
        <w:t>: T</w:t>
      </w:r>
      <w:r w:rsidRPr="00A533E6">
        <w:rPr>
          <w:sz w:val="22"/>
          <w:szCs w:val="22"/>
        </w:rPr>
        <w:t>aken from running CellABM with 0.1mm</w:t>
      </w:r>
      <w:r w:rsidRPr="00A533E6">
        <w:rPr>
          <w:sz w:val="22"/>
          <w:szCs w:val="22"/>
          <w:vertAlign w:val="superscript"/>
        </w:rPr>
        <w:t>2</w:t>
      </w:r>
      <w:r w:rsidRPr="00A533E6">
        <w:rPr>
          <w:sz w:val="22"/>
          <w:szCs w:val="22"/>
        </w:rPr>
        <w:t xml:space="preserve"> area, 100</w:t>
      </w:r>
      <w:r w:rsidR="00665821" w:rsidRPr="00A533E6">
        <w:rPr>
          <w:sz w:val="22"/>
          <w:szCs w:val="22"/>
        </w:rPr>
        <w:t xml:space="preserve"> cancer cell </w:t>
      </w:r>
    </w:p>
    <w:p w14:paraId="7E8A63DC" w14:textId="04DF9C65" w:rsidR="007D57DC" w:rsidRPr="00A533E6" w:rsidRDefault="00187640" w:rsidP="00187640">
      <w:pPr>
        <w:pStyle w:val="NormalWeb"/>
        <w:spacing w:before="0" w:beforeAutospacing="0" w:after="0" w:afterAutospacing="0"/>
        <w:ind w:left="2160"/>
        <w:rPr>
          <w:sz w:val="22"/>
          <w:szCs w:val="22"/>
        </w:rPr>
      </w:pPr>
      <w:r w:rsidRPr="00A533E6">
        <w:rPr>
          <w:sz w:val="22"/>
          <w:szCs w:val="22"/>
        </w:rPr>
        <w:t xml:space="preserve">     </w:t>
      </w:r>
      <w:r w:rsidR="00665821" w:rsidRPr="00A533E6">
        <w:rPr>
          <w:sz w:val="22"/>
          <w:szCs w:val="22"/>
        </w:rPr>
        <w:t>and 200 stem cells, showing the initial and final iterations.</w:t>
      </w:r>
    </w:p>
    <w:p w14:paraId="14D175D9" w14:textId="77777777" w:rsidR="0095434D" w:rsidRPr="00A533E6" w:rsidRDefault="0095434D" w:rsidP="00D933E4">
      <w:pPr>
        <w:pStyle w:val="NormalWeb"/>
        <w:spacing w:before="0" w:beforeAutospacing="0" w:after="0" w:afterAutospacing="0"/>
        <w:rPr>
          <w:color w:val="ED7D31" w:themeColor="accent2"/>
          <w:sz w:val="22"/>
          <w:szCs w:val="22"/>
        </w:rPr>
      </w:pPr>
    </w:p>
    <w:p w14:paraId="474EED6A" w14:textId="6389655D" w:rsidR="00D158C3" w:rsidRPr="00A533E6" w:rsidRDefault="00D94E6C" w:rsidP="008779FE">
      <w:pPr>
        <w:pStyle w:val="NormalWeb"/>
        <w:spacing w:before="0" w:beforeAutospacing="0" w:after="0" w:afterAutospacing="0"/>
        <w:ind w:left="720"/>
        <w:rPr>
          <w:ins w:id="254" w:author="Harry Cooper" w:date="2017-11-30T09:23:00Z"/>
          <w:sz w:val="22"/>
          <w:szCs w:val="22"/>
        </w:rPr>
      </w:pPr>
      <w:r w:rsidRPr="00A533E6">
        <w:rPr>
          <w:sz w:val="22"/>
          <w:szCs w:val="22"/>
        </w:rPr>
        <w:t>I have also been experimenting another software that was mentioned in the literature review, Spark.</w:t>
      </w:r>
      <w:r w:rsidR="007712DB" w:rsidRPr="00A533E6">
        <w:rPr>
          <w:sz w:val="22"/>
          <w:szCs w:val="22"/>
        </w:rPr>
        <w:t xml:space="preserve"> So far, I’ve </w:t>
      </w:r>
      <w:r w:rsidR="00772710" w:rsidRPr="00A533E6">
        <w:rPr>
          <w:sz w:val="22"/>
          <w:szCs w:val="22"/>
        </w:rPr>
        <w:t xml:space="preserve">managed to get spark running on my machine, gone through the example exercises provided and </w:t>
      </w:r>
      <w:r w:rsidR="00571A1E" w:rsidRPr="00A533E6">
        <w:rPr>
          <w:sz w:val="22"/>
          <w:szCs w:val="22"/>
        </w:rPr>
        <w:t>looked</w:t>
      </w:r>
      <w:r w:rsidR="00772710" w:rsidRPr="00A533E6">
        <w:rPr>
          <w:sz w:val="22"/>
          <w:szCs w:val="22"/>
        </w:rPr>
        <w:t xml:space="preserve"> at the </w:t>
      </w:r>
      <w:r w:rsidR="00571A1E" w:rsidRPr="00A533E6">
        <w:rPr>
          <w:sz w:val="22"/>
          <w:szCs w:val="22"/>
        </w:rPr>
        <w:t>documentation [</w:t>
      </w:r>
      <w:hyperlink r:id="rId20" w:history="1">
        <w:r w:rsidR="00571A1E" w:rsidRPr="00A533E6">
          <w:rPr>
            <w:rStyle w:val="Hyperlink"/>
            <w:color w:val="auto"/>
            <w:sz w:val="22"/>
            <w:szCs w:val="22"/>
          </w:rPr>
          <w:t>source</w:t>
        </w:r>
      </w:hyperlink>
      <w:r w:rsidR="00571A1E" w:rsidRPr="00A533E6">
        <w:rPr>
          <w:sz w:val="22"/>
          <w:szCs w:val="22"/>
        </w:rPr>
        <w:t>]</w:t>
      </w:r>
      <w:r w:rsidR="00A624A1" w:rsidRPr="00A533E6">
        <w:rPr>
          <w:sz w:val="22"/>
          <w:szCs w:val="22"/>
        </w:rPr>
        <w:t xml:space="preserve">. The exercises </w:t>
      </w:r>
      <w:r w:rsidR="00A05855" w:rsidRPr="00A533E6">
        <w:rPr>
          <w:sz w:val="22"/>
          <w:szCs w:val="22"/>
        </w:rPr>
        <w:t>modelled</w:t>
      </w:r>
      <w:r w:rsidR="00A624A1" w:rsidRPr="00A533E6">
        <w:rPr>
          <w:sz w:val="22"/>
          <w:szCs w:val="22"/>
        </w:rPr>
        <w:t xml:space="preserve"> 10201 cells and </w:t>
      </w:r>
      <w:r w:rsidR="00B968FF" w:rsidRPr="00A533E6">
        <w:rPr>
          <w:sz w:val="22"/>
          <w:szCs w:val="22"/>
        </w:rPr>
        <w:t xml:space="preserve">their </w:t>
      </w:r>
      <w:r w:rsidR="00A624A1" w:rsidRPr="00A533E6">
        <w:rPr>
          <w:sz w:val="22"/>
          <w:szCs w:val="22"/>
        </w:rPr>
        <w:t>behav</w:t>
      </w:r>
      <w:r w:rsidR="00A05855" w:rsidRPr="00A533E6">
        <w:rPr>
          <w:sz w:val="22"/>
          <w:szCs w:val="22"/>
        </w:rPr>
        <w:t>iours in real time;</w:t>
      </w:r>
      <w:r w:rsidR="00A624A1" w:rsidRPr="00A533E6">
        <w:rPr>
          <w:sz w:val="22"/>
          <w:szCs w:val="22"/>
        </w:rPr>
        <w:t xml:space="preserve"> the limitation being that the cells </w:t>
      </w:r>
      <w:r w:rsidR="00A05855" w:rsidRPr="00A533E6">
        <w:rPr>
          <w:sz w:val="22"/>
          <w:szCs w:val="22"/>
        </w:rPr>
        <w:t>are unable to move around, thus decreasing accuracy.</w:t>
      </w:r>
    </w:p>
    <w:p w14:paraId="39F6C503" w14:textId="77777777" w:rsidR="00D158C3" w:rsidRPr="00A533E6" w:rsidRDefault="00D158C3" w:rsidP="0049568A"/>
    <w:p w14:paraId="7D9CEB14" w14:textId="50E9D9EA" w:rsidR="0049568A" w:rsidRPr="00A533E6" w:rsidRDefault="00B5335C" w:rsidP="0049568A">
      <w:r w:rsidRPr="00A533E6">
        <w:rPr>
          <w:noProof/>
          <w:sz w:val="22"/>
        </w:rPr>
        <w:lastRenderedPageBreak/>
        <w:drawing>
          <wp:anchor distT="0" distB="0" distL="114300" distR="114300" simplePos="0" relativeHeight="251665408" behindDoc="0" locked="0" layoutInCell="1" allowOverlap="1" wp14:anchorId="0290214E" wp14:editId="10EA83A2">
            <wp:simplePos x="0" y="0"/>
            <wp:positionH relativeFrom="column">
              <wp:posOffset>-1941830</wp:posOffset>
            </wp:positionH>
            <wp:positionV relativeFrom="paragraph">
              <wp:posOffset>1417955</wp:posOffset>
            </wp:positionV>
            <wp:extent cx="9690735" cy="6855460"/>
            <wp:effectExtent l="0" t="0" r="0" b="0"/>
            <wp:wrapSquare wrapText="bothSides"/>
            <wp:docPr id="8" name="Picture 8" descr="S&amp;A_Gantt_Char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mp;A_Gantt_Chart.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9690735" cy="6855460"/>
                    </a:xfrm>
                    <a:prstGeom prst="rect">
                      <a:avLst/>
                    </a:prstGeom>
                    <a:noFill/>
                    <a:ln>
                      <a:noFill/>
                    </a:ln>
                  </pic:spPr>
                </pic:pic>
              </a:graphicData>
            </a:graphic>
            <wp14:sizeRelH relativeFrom="page">
              <wp14:pctWidth>0</wp14:pctWidth>
            </wp14:sizeRelH>
            <wp14:sizeRelV relativeFrom="page">
              <wp14:pctHeight>0</wp14:pctHeight>
            </wp14:sizeRelV>
          </wp:anchor>
        </w:drawing>
      </w:r>
      <w:r w:rsidR="00DD2494">
        <w:t xml:space="preserve">4.3 </w:t>
      </w:r>
      <w:commentRangeStart w:id="255"/>
      <w:r w:rsidR="0049568A" w:rsidRPr="00A533E6">
        <w:t>Project Plan</w:t>
      </w:r>
      <w:commentRangeEnd w:id="255"/>
      <w:r w:rsidR="00673E7C" w:rsidRPr="00A533E6">
        <w:rPr>
          <w:rStyle w:val="CommentReference"/>
        </w:rPr>
        <w:commentReference w:id="255"/>
      </w:r>
    </w:p>
    <w:p w14:paraId="4B902DE0" w14:textId="7AAFC81F" w:rsidR="00813350" w:rsidRPr="00A533E6" w:rsidRDefault="00B5335C" w:rsidP="0049568A">
      <w:pPr>
        <w:rPr>
          <w:sz w:val="22"/>
        </w:rPr>
      </w:pPr>
      <w:r w:rsidRPr="00A533E6">
        <w:rPr>
          <w:sz w:val="22"/>
        </w:rPr>
        <w:lastRenderedPageBreak/>
        <w:drawing>
          <wp:anchor distT="0" distB="0" distL="114300" distR="114300" simplePos="0" relativeHeight="251666432" behindDoc="0" locked="0" layoutInCell="1" allowOverlap="1" wp14:anchorId="02BB06A1" wp14:editId="2573AC9E">
            <wp:simplePos x="0" y="0"/>
            <wp:positionH relativeFrom="column">
              <wp:posOffset>-1936750</wp:posOffset>
            </wp:positionH>
            <wp:positionV relativeFrom="paragraph">
              <wp:posOffset>1422400</wp:posOffset>
            </wp:positionV>
            <wp:extent cx="9680575" cy="6840220"/>
            <wp:effectExtent l="0" t="2222"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5400000">
                      <a:off x="0" y="0"/>
                      <a:ext cx="9680575" cy="6840220"/>
                    </a:xfrm>
                    <a:prstGeom prst="rect">
                      <a:avLst/>
                    </a:prstGeom>
                  </pic:spPr>
                </pic:pic>
              </a:graphicData>
            </a:graphic>
            <wp14:sizeRelH relativeFrom="page">
              <wp14:pctWidth>0</wp14:pctWidth>
            </wp14:sizeRelH>
            <wp14:sizeRelV relativeFrom="page">
              <wp14:pctHeight>0</wp14:pctHeight>
            </wp14:sizeRelV>
          </wp:anchor>
        </w:drawing>
      </w:r>
    </w:p>
    <w:p w14:paraId="2A80092F" w14:textId="505D5FB4" w:rsidR="00B5335C" w:rsidRPr="00A533E6" w:rsidRDefault="00B5335C" w:rsidP="0049568A">
      <w:pPr>
        <w:rPr>
          <w:sz w:val="22"/>
        </w:rPr>
      </w:pPr>
      <w:r w:rsidRPr="00A533E6">
        <w:rPr>
          <w:sz w:val="22"/>
        </w:rPr>
        <w:lastRenderedPageBreak/>
        <w:drawing>
          <wp:anchor distT="0" distB="0" distL="114300" distR="114300" simplePos="0" relativeHeight="251664384" behindDoc="0" locked="0" layoutInCell="1" allowOverlap="1" wp14:anchorId="2C30C81C" wp14:editId="33702032">
            <wp:simplePos x="0" y="0"/>
            <wp:positionH relativeFrom="column">
              <wp:posOffset>-1948180</wp:posOffset>
            </wp:positionH>
            <wp:positionV relativeFrom="paragraph">
              <wp:posOffset>1423035</wp:posOffset>
            </wp:positionV>
            <wp:extent cx="9702165" cy="6856095"/>
            <wp:effectExtent l="635" t="0" r="127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rot="5400000">
                      <a:off x="0" y="0"/>
                      <a:ext cx="9702165" cy="6856095"/>
                    </a:xfrm>
                    <a:prstGeom prst="rect">
                      <a:avLst/>
                    </a:prstGeom>
                  </pic:spPr>
                </pic:pic>
              </a:graphicData>
            </a:graphic>
            <wp14:sizeRelH relativeFrom="page">
              <wp14:pctWidth>0</wp14:pctWidth>
            </wp14:sizeRelH>
            <wp14:sizeRelV relativeFrom="page">
              <wp14:pctHeight>0</wp14:pctHeight>
            </wp14:sizeRelV>
          </wp:anchor>
        </w:drawing>
      </w:r>
    </w:p>
    <w:sectPr w:rsidR="00B5335C" w:rsidRPr="00A533E6" w:rsidSect="00C32C43">
      <w:pgSz w:w="11900" w:h="16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D.Walker" w:date="2017-11-28T16:21:00Z" w:initials="D">
    <w:p w14:paraId="2D66D2EF" w14:textId="025EB8A6" w:rsidR="00067FEF" w:rsidRDefault="00067FEF">
      <w:pPr>
        <w:pStyle w:val="CommentText"/>
      </w:pPr>
      <w:r>
        <w:rPr>
          <w:rStyle w:val="CommentReference"/>
        </w:rPr>
        <w:annotationRef/>
      </w:r>
      <w:r>
        <w:t>Same problem again</w:t>
      </w:r>
    </w:p>
  </w:comment>
  <w:comment w:id="9" w:author="D.Walker" w:date="2017-11-28T16:23:00Z" w:initials="D">
    <w:p w14:paraId="57D868C7" w14:textId="4D49F486" w:rsidR="00067FEF" w:rsidRDefault="00067FEF">
      <w:pPr>
        <w:pStyle w:val="CommentText"/>
      </w:pPr>
      <w:r>
        <w:rPr>
          <w:rStyle w:val="CommentReference"/>
        </w:rPr>
        <w:annotationRef/>
      </w:r>
      <w:r>
        <w:t>Better to say e.g. assess or estimate?</w:t>
      </w:r>
    </w:p>
  </w:comment>
  <w:comment w:id="13" w:author="D.Walker" w:date="2017-11-28T16:23:00Z" w:initials="D">
    <w:p w14:paraId="06471E3D" w14:textId="11D43BFD" w:rsidR="00067FEF" w:rsidRDefault="00067FEF">
      <w:pPr>
        <w:pStyle w:val="CommentText"/>
      </w:pPr>
      <w:r>
        <w:rPr>
          <w:rStyle w:val="CommentReference"/>
        </w:rPr>
        <w:annotationRef/>
      </w:r>
      <w:r>
        <w:t>Note that by changing parameters in the model, you can make it relevant to patients of different ages.</w:t>
      </w:r>
    </w:p>
  </w:comment>
  <w:comment w:id="18" w:author="D.Walker" w:date="2017-11-28T16:25:00Z" w:initials="D">
    <w:p w14:paraId="27FD72C7" w14:textId="1BF95D53" w:rsidR="00067FEF" w:rsidRDefault="00067FEF">
      <w:pPr>
        <w:pStyle w:val="CommentText"/>
      </w:pPr>
      <w:r>
        <w:rPr>
          <w:rStyle w:val="CommentReference"/>
        </w:rPr>
        <w:annotationRef/>
      </w:r>
      <w:r>
        <w:t>And modelling more realistic vessel shapes?</w:t>
      </w:r>
    </w:p>
  </w:comment>
  <w:comment w:id="25" w:author="D.Walker" w:date="2017-11-28T16:26:00Z" w:initials="D">
    <w:p w14:paraId="6DD863E1" w14:textId="5BEFC482" w:rsidR="00067FEF" w:rsidRDefault="00067FEF">
      <w:pPr>
        <w:pStyle w:val="CommentText"/>
      </w:pPr>
      <w:r>
        <w:rPr>
          <w:rStyle w:val="CommentReference"/>
        </w:rPr>
        <w:annotationRef/>
      </w:r>
      <w:r>
        <w:t>At this point you could very briefly mention that in the first instance you will be modelling only a monolayer, a restricted cell number and no interaction with other tissues. These other constraints and challenges can be discussed in the R&amp;A chapter.</w:t>
      </w:r>
    </w:p>
  </w:comment>
  <w:comment w:id="26" w:author="D.Walker" w:date="2017-11-28T16:27:00Z" w:initials="D">
    <w:p w14:paraId="18529B93" w14:textId="50B4F1A3" w:rsidR="00067FEF" w:rsidRDefault="00067FEF">
      <w:pPr>
        <w:pStyle w:val="CommentText"/>
      </w:pPr>
      <w:r>
        <w:rPr>
          <w:rStyle w:val="CommentReference"/>
        </w:rPr>
        <w:annotationRef/>
      </w:r>
      <w:r>
        <w:t>Describe? Summarise?</w:t>
      </w:r>
    </w:p>
  </w:comment>
  <w:comment w:id="29" w:author="D.Walker" w:date="2017-11-28T16:28:00Z" w:initials="D">
    <w:p w14:paraId="48A6E849" w14:textId="304BB807" w:rsidR="00067FEF" w:rsidRDefault="00067FEF">
      <w:pPr>
        <w:pStyle w:val="CommentText"/>
      </w:pPr>
      <w:r>
        <w:rPr>
          <w:rStyle w:val="CommentReference"/>
        </w:rPr>
        <w:annotationRef/>
      </w:r>
      <w:r>
        <w:t>Refer to here as e.g. pre-existing Python code.</w:t>
      </w:r>
    </w:p>
  </w:comment>
  <w:comment w:id="28" w:author="Harry Cooper" w:date="2017-11-29T15:29:00Z" w:initials="HC">
    <w:p w14:paraId="666E5E64" w14:textId="23298AF4" w:rsidR="00067FEF" w:rsidRDefault="00067FEF">
      <w:pPr>
        <w:pStyle w:val="CommentText"/>
      </w:pPr>
      <w:r>
        <w:rPr>
          <w:rStyle w:val="CommentReference"/>
        </w:rPr>
        <w:annotationRef/>
      </w:r>
      <w:r>
        <w:t>Incorrect – Go through various software’s that could be used with pros and cons of each. Adjustments come later, in Requirements and Analysis</w:t>
      </w:r>
    </w:p>
  </w:comment>
  <w:comment w:id="31" w:author="D.Walker" w:date="2017-11-28T16:44:00Z" w:initials="D">
    <w:p w14:paraId="39737A8B" w14:textId="6C72DFA8" w:rsidR="00067FEF" w:rsidRDefault="00067FEF">
      <w:pPr>
        <w:pStyle w:val="CommentText"/>
      </w:pPr>
      <w:r>
        <w:rPr>
          <w:rStyle w:val="CommentReference"/>
        </w:rPr>
        <w:annotationRef/>
      </w:r>
      <w:r>
        <w:t>If you’re struggling for space you can reduce some of this detail.</w:t>
      </w:r>
    </w:p>
  </w:comment>
  <w:comment w:id="32" w:author="D.Walker" w:date="2017-11-28T16:44:00Z" w:initials="D">
    <w:p w14:paraId="0DFB18C9" w14:textId="465CC301" w:rsidR="00067FEF" w:rsidRDefault="00067FEF">
      <w:pPr>
        <w:pStyle w:val="CommentText"/>
      </w:pPr>
      <w:r>
        <w:rPr>
          <w:rStyle w:val="CommentReference"/>
        </w:rPr>
        <w:annotationRef/>
      </w:r>
      <w:r>
        <w:t>And other eukaryotic cells!</w:t>
      </w:r>
    </w:p>
  </w:comment>
  <w:comment w:id="33" w:author="Harry Cooper" w:date="2017-11-27T16:15:00Z" w:initials="HC">
    <w:p w14:paraId="795E9A25" w14:textId="38C80859" w:rsidR="00067FEF" w:rsidRDefault="00067FEF">
      <w:pPr>
        <w:pStyle w:val="CommentText"/>
      </w:pPr>
      <w:r>
        <w:rPr>
          <w:rStyle w:val="CommentReference"/>
        </w:rPr>
        <w:annotationRef/>
      </w:r>
      <w:r>
        <w:t>Remember this from meeting with Dawn.</w:t>
      </w:r>
    </w:p>
  </w:comment>
  <w:comment w:id="48" w:author="D.Walker" w:date="2017-11-28T16:45:00Z" w:initials="D">
    <w:p w14:paraId="1564BAE0" w14:textId="61B19FCD" w:rsidR="00067FEF" w:rsidRDefault="00067FEF">
      <w:pPr>
        <w:pStyle w:val="CommentText"/>
      </w:pPr>
      <w:r>
        <w:rPr>
          <w:rStyle w:val="CommentReference"/>
        </w:rPr>
        <w:annotationRef/>
      </w:r>
      <w:r>
        <w:t>Meaning what? Stick to describing characteristics which are relevant (and you understand) i.e. how the behaviour differs!</w:t>
      </w:r>
    </w:p>
  </w:comment>
  <w:comment w:id="51" w:author="Harry Cooper" w:date="2017-11-27T16:14:00Z" w:initials="HC">
    <w:p w14:paraId="1A57B82B" w14:textId="6E7AD587" w:rsidR="00067FEF" w:rsidRDefault="00067FEF">
      <w:pPr>
        <w:pStyle w:val="CommentText"/>
      </w:pPr>
      <w:r>
        <w:rPr>
          <w:rStyle w:val="CommentReference"/>
        </w:rPr>
        <w:annotationRef/>
      </w:r>
      <w:r>
        <w:t>Not started, however I feel I can implicitly cover all the rules of the environment within other sub-chapters, such as the EC sub-chapter above.</w:t>
      </w:r>
    </w:p>
  </w:comment>
  <w:comment w:id="69" w:author="D.Walker" w:date="2017-11-28T16:49:00Z" w:initials="D">
    <w:p w14:paraId="19617A77" w14:textId="7DB86A3C" w:rsidR="00067FEF" w:rsidRDefault="00067FEF">
      <w:pPr>
        <w:pStyle w:val="CommentText"/>
      </w:pPr>
      <w:r>
        <w:rPr>
          <w:rStyle w:val="CommentReference"/>
        </w:rPr>
        <w:annotationRef/>
      </w:r>
      <w:r>
        <w:t>See previous comment on complex detail! Better to just say that cells at these sites are more likely to apoptose/proliferate?</w:t>
      </w:r>
    </w:p>
  </w:comment>
  <w:comment w:id="113" w:author="D.Walker" w:date="2017-11-28T16:51:00Z" w:initials="D">
    <w:p w14:paraId="3F61C04C" w14:textId="49388864" w:rsidR="00067FEF" w:rsidRDefault="00067FEF">
      <w:pPr>
        <w:pStyle w:val="CommentText"/>
      </w:pPr>
      <w:r>
        <w:rPr>
          <w:rStyle w:val="CommentReference"/>
        </w:rPr>
        <w:annotationRef/>
      </w:r>
      <w:r>
        <w:t>I would just include the code as a source listed with the references, then you can refer to it multiple times.</w:t>
      </w:r>
    </w:p>
  </w:comment>
  <w:comment w:id="115" w:author="D.Walker" w:date="2017-11-28T16:52:00Z" w:initials="D">
    <w:p w14:paraId="73F02CB7" w14:textId="55D2DBB0" w:rsidR="00067FEF" w:rsidRDefault="00067FEF">
      <w:pPr>
        <w:pStyle w:val="CommentText"/>
      </w:pPr>
      <w:r>
        <w:rPr>
          <w:rStyle w:val="CommentReference"/>
        </w:rPr>
        <w:annotationRef/>
      </w:r>
      <w:r>
        <w:t>It would make more sense if you briefly described the functionality (cell types, rules) before this.</w:t>
      </w:r>
    </w:p>
  </w:comment>
  <w:comment w:id="152" w:author="D.Walker" w:date="2017-11-28T16:54:00Z" w:initials="D">
    <w:p w14:paraId="5C31F8C5" w14:textId="02003547" w:rsidR="00067FEF" w:rsidRDefault="00067FEF">
      <w:pPr>
        <w:pStyle w:val="CommentText"/>
      </w:pPr>
      <w:r>
        <w:rPr>
          <w:rStyle w:val="CommentReference"/>
        </w:rPr>
        <w:annotationRef/>
      </w:r>
      <w:r>
        <w:t>I would move this to the “work done” chapter, or an appendix, as you mention (but make sure you at least refer to it to get credit!).Try to keep what appears in this chapter brief an to the point. A summary of features to compare with other frameworks is ideal….</w:t>
      </w:r>
    </w:p>
  </w:comment>
  <w:comment w:id="159" w:author="D.Walker" w:date="2017-11-28T16:55:00Z" w:initials="D">
    <w:p w14:paraId="3E284327" w14:textId="396B58DA" w:rsidR="00067FEF" w:rsidRDefault="00067FEF">
      <w:pPr>
        <w:pStyle w:val="CommentText"/>
      </w:pPr>
      <w:r>
        <w:rPr>
          <w:rStyle w:val="CommentReference"/>
        </w:rPr>
        <w:annotationRef/>
      </w:r>
      <w:r>
        <w:t>You need to properly caption and label all figures. This information should be in the figure caption.</w:t>
      </w:r>
    </w:p>
  </w:comment>
  <w:comment w:id="157" w:author="Harry Cooper" w:date="2017-11-27T16:15:00Z" w:initials="HC">
    <w:p w14:paraId="6CF504E9" w14:textId="01B22636" w:rsidR="00067FEF" w:rsidRDefault="00067FEF">
      <w:pPr>
        <w:pStyle w:val="CommentText"/>
      </w:pPr>
      <w:r>
        <w:rPr>
          <w:rStyle w:val="CommentReference"/>
        </w:rPr>
        <w:annotationRef/>
      </w:r>
      <w:r>
        <w:t>Do I just have an Appendices at the back with each image and description, rather than in line with the text?</w:t>
      </w:r>
    </w:p>
  </w:comment>
  <w:comment w:id="165" w:author="D.Walker" w:date="2017-11-28T16:56:00Z" w:initials="D">
    <w:p w14:paraId="663C8008" w14:textId="34B33BD5" w:rsidR="00067FEF" w:rsidRDefault="00067FEF">
      <w:pPr>
        <w:pStyle w:val="CommentText"/>
      </w:pPr>
      <w:r>
        <w:rPr>
          <w:rStyle w:val="CommentReference"/>
        </w:rPr>
        <w:annotationRef/>
      </w:r>
      <w:r>
        <w:t>Drawback?</w:t>
      </w:r>
    </w:p>
  </w:comment>
  <w:comment w:id="171" w:author="D.Walker" w:date="2017-11-28T16:57:00Z" w:initials="D">
    <w:p w14:paraId="5B0B2D19" w14:textId="242767F3" w:rsidR="00067FEF" w:rsidRDefault="00067FEF">
      <w:pPr>
        <w:pStyle w:val="CommentText"/>
      </w:pPr>
      <w:r>
        <w:rPr>
          <w:rStyle w:val="CommentReference"/>
        </w:rPr>
        <w:annotationRef/>
      </w:r>
      <w:r>
        <w:t>Would be nice, but not essential</w:t>
      </w:r>
    </w:p>
  </w:comment>
  <w:comment w:id="213" w:author="Harry Cooper" w:date="2017-11-27T16:17:00Z" w:initials="HC">
    <w:p w14:paraId="0E2B9174" w14:textId="10BDB33E" w:rsidR="00067FEF" w:rsidRDefault="00067FEF">
      <w:pPr>
        <w:pStyle w:val="CommentText"/>
      </w:pPr>
      <w:r>
        <w:rPr>
          <w:rStyle w:val="CommentReference"/>
        </w:rPr>
        <w:annotationRef/>
      </w:r>
      <w:r>
        <w:t>Feel like I’ve covered this whilst talking about Marzihas code?</w:t>
      </w:r>
    </w:p>
  </w:comment>
  <w:comment w:id="233" w:author="D.Walker" w:date="2017-11-28T16:54:00Z" w:initials="D">
    <w:p w14:paraId="0ABB8BB9" w14:textId="77777777" w:rsidR="00067FEF" w:rsidRDefault="00067FEF" w:rsidP="00D933E4">
      <w:pPr>
        <w:pStyle w:val="CommentText"/>
      </w:pPr>
      <w:r>
        <w:rPr>
          <w:rStyle w:val="CommentReference"/>
        </w:rPr>
        <w:annotationRef/>
      </w:r>
      <w:r>
        <w:t>I would move this to the “work done” chapter, or an appendix, as you mention (but make sure you at least refer to it to get credit!).Try to keep what appears in this chapter brief an to the point. A summary of features to compare with other frameworks is ideal….</w:t>
      </w:r>
    </w:p>
  </w:comment>
  <w:comment w:id="244" w:author="D.Walker" w:date="2017-11-28T16:55:00Z" w:initials="D">
    <w:p w14:paraId="57EBE77C" w14:textId="77777777" w:rsidR="00067FEF" w:rsidRDefault="00067FEF" w:rsidP="00D933E4">
      <w:pPr>
        <w:pStyle w:val="CommentText"/>
      </w:pPr>
      <w:r>
        <w:rPr>
          <w:rStyle w:val="CommentReference"/>
        </w:rPr>
        <w:annotationRef/>
      </w:r>
      <w:r>
        <w:t>You need to properly caption and label all figures. This information should be in the figure caption.</w:t>
      </w:r>
    </w:p>
  </w:comment>
  <w:comment w:id="238" w:author="Harry Cooper" w:date="2017-11-27T16:15:00Z" w:initials="HC">
    <w:p w14:paraId="101C717E" w14:textId="77777777" w:rsidR="00067FEF" w:rsidRDefault="00067FEF" w:rsidP="00D933E4">
      <w:pPr>
        <w:pStyle w:val="CommentText"/>
      </w:pPr>
      <w:r>
        <w:rPr>
          <w:rStyle w:val="CommentReference"/>
        </w:rPr>
        <w:annotationRef/>
      </w:r>
      <w:r>
        <w:t>Do I just have an Appendices at the back with each image and description, rather than in line with the text?</w:t>
      </w:r>
    </w:p>
  </w:comment>
  <w:comment w:id="255" w:author="Harry Cooper" w:date="2017-11-27T16:16:00Z" w:initials="HC">
    <w:p w14:paraId="3ADB9CD0" w14:textId="3FADEB60" w:rsidR="00067FEF" w:rsidRDefault="00067FEF">
      <w:pPr>
        <w:pStyle w:val="CommentText"/>
      </w:pPr>
      <w:r>
        <w:rPr>
          <w:rStyle w:val="CommentReference"/>
        </w:rPr>
        <w:annotationRef/>
      </w:r>
      <w:r>
        <w:t>Will use Gantt Chart like last time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66D2EF" w15:done="0"/>
  <w15:commentEx w15:paraId="57D868C7" w15:done="0"/>
  <w15:commentEx w15:paraId="06471E3D" w15:done="1"/>
  <w15:commentEx w15:paraId="27FD72C7" w15:done="1"/>
  <w15:commentEx w15:paraId="6DD863E1" w15:done="0"/>
  <w15:commentEx w15:paraId="18529B93" w15:done="1"/>
  <w15:commentEx w15:paraId="48A6E849" w15:done="0"/>
  <w15:commentEx w15:paraId="666E5E64" w15:done="0"/>
  <w15:commentEx w15:paraId="39737A8B" w15:done="0"/>
  <w15:commentEx w15:paraId="0DFB18C9" w15:done="0"/>
  <w15:commentEx w15:paraId="795E9A25" w15:done="0"/>
  <w15:commentEx w15:paraId="1564BAE0" w15:done="0"/>
  <w15:commentEx w15:paraId="1A57B82B" w15:done="0"/>
  <w15:commentEx w15:paraId="19617A77" w15:done="0"/>
  <w15:commentEx w15:paraId="3F61C04C" w15:done="0"/>
  <w15:commentEx w15:paraId="73F02CB7" w15:done="0"/>
  <w15:commentEx w15:paraId="5C31F8C5" w15:done="0"/>
  <w15:commentEx w15:paraId="3E284327" w15:done="0"/>
  <w15:commentEx w15:paraId="6CF504E9" w15:done="0"/>
  <w15:commentEx w15:paraId="663C8008" w15:done="0"/>
  <w15:commentEx w15:paraId="5B0B2D19" w15:done="0"/>
  <w15:commentEx w15:paraId="0E2B9174" w15:done="0"/>
  <w15:commentEx w15:paraId="0ABB8BB9" w15:done="0"/>
  <w15:commentEx w15:paraId="57EBE77C" w15:done="0"/>
  <w15:commentEx w15:paraId="101C717E" w15:done="0"/>
  <w15:commentEx w15:paraId="3ADB9CD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348478F"/>
    <w:multiLevelType w:val="hybridMultilevel"/>
    <w:tmpl w:val="59E41146"/>
    <w:lvl w:ilvl="0" w:tplc="C7942868">
      <w:start w:val="14"/>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8B971B0"/>
    <w:multiLevelType w:val="hybridMultilevel"/>
    <w:tmpl w:val="4D6C9E9C"/>
    <w:lvl w:ilvl="0" w:tplc="9BD60C1E">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2A3D29F5"/>
    <w:multiLevelType w:val="hybridMultilevel"/>
    <w:tmpl w:val="9FF853D6"/>
    <w:lvl w:ilvl="0" w:tplc="C7942868">
      <w:start w:val="14"/>
      <w:numFmt w:val="bullet"/>
      <w:lvlText w:val="-"/>
      <w:lvlJc w:val="left"/>
      <w:pPr>
        <w:ind w:left="1440" w:hanging="360"/>
      </w:pPr>
      <w:rPr>
        <w:rFonts w:ascii="Calibri" w:eastAsiaTheme="minorHAnsi" w:hAnsi="Calibri"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nsid w:val="4B7F187D"/>
    <w:multiLevelType w:val="hybridMultilevel"/>
    <w:tmpl w:val="9DE60750"/>
    <w:lvl w:ilvl="0" w:tplc="E21ABB0E">
      <w:start w:val="15"/>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69CF68AE"/>
    <w:multiLevelType w:val="multilevel"/>
    <w:tmpl w:val="5AD068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75AB7EA5"/>
    <w:multiLevelType w:val="hybridMultilevel"/>
    <w:tmpl w:val="E9CA76D8"/>
    <w:lvl w:ilvl="0" w:tplc="4716926E">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num w:numId="1">
    <w:abstractNumId w:val="4"/>
  </w:num>
  <w:num w:numId="2">
    <w:abstractNumId w:val="3"/>
  </w:num>
  <w:num w:numId="3">
    <w:abstractNumId w:val="0"/>
  </w:num>
  <w:num w:numId="4">
    <w:abstractNumId w:val="1"/>
  </w:num>
  <w:num w:numId="5">
    <w:abstractNumId w:val="5"/>
  </w:num>
  <w:num w:numId="6">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Walker">
    <w15:presenceInfo w15:providerId="None" w15:userId="D.Walker"/>
  </w15:person>
  <w15:person w15:author="Harry Cooper">
    <w15:presenceInfo w15:providerId="Windows Live" w15:userId="d7314a74e9f40b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revisionView w:markup="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9E6"/>
    <w:rsid w:val="000068CD"/>
    <w:rsid w:val="00022563"/>
    <w:rsid w:val="00046277"/>
    <w:rsid w:val="000552EF"/>
    <w:rsid w:val="00057517"/>
    <w:rsid w:val="00057C2C"/>
    <w:rsid w:val="000635E8"/>
    <w:rsid w:val="00067FEF"/>
    <w:rsid w:val="00073C79"/>
    <w:rsid w:val="00074EE2"/>
    <w:rsid w:val="000C3E8C"/>
    <w:rsid w:val="000C6956"/>
    <w:rsid w:val="000D0F3D"/>
    <w:rsid w:val="000D5B5D"/>
    <w:rsid w:val="000D71AB"/>
    <w:rsid w:val="000E1371"/>
    <w:rsid w:val="000E292C"/>
    <w:rsid w:val="000E61C0"/>
    <w:rsid w:val="000F142A"/>
    <w:rsid w:val="00103051"/>
    <w:rsid w:val="00103284"/>
    <w:rsid w:val="00115F28"/>
    <w:rsid w:val="00133275"/>
    <w:rsid w:val="00135028"/>
    <w:rsid w:val="00135A10"/>
    <w:rsid w:val="00141C06"/>
    <w:rsid w:val="001434BE"/>
    <w:rsid w:val="00154030"/>
    <w:rsid w:val="00154419"/>
    <w:rsid w:val="00160BE0"/>
    <w:rsid w:val="001643DE"/>
    <w:rsid w:val="00164FDF"/>
    <w:rsid w:val="001669A6"/>
    <w:rsid w:val="0017567E"/>
    <w:rsid w:val="00182F23"/>
    <w:rsid w:val="00185A9C"/>
    <w:rsid w:val="00187640"/>
    <w:rsid w:val="0019153F"/>
    <w:rsid w:val="001944B6"/>
    <w:rsid w:val="001A26B7"/>
    <w:rsid w:val="001A5C2B"/>
    <w:rsid w:val="001B1C83"/>
    <w:rsid w:val="001B56D9"/>
    <w:rsid w:val="001B6B0A"/>
    <w:rsid w:val="001D5469"/>
    <w:rsid w:val="001E297F"/>
    <w:rsid w:val="001E2C76"/>
    <w:rsid w:val="001F2C85"/>
    <w:rsid w:val="001F40C9"/>
    <w:rsid w:val="001F449B"/>
    <w:rsid w:val="00201ABF"/>
    <w:rsid w:val="0022613D"/>
    <w:rsid w:val="00232009"/>
    <w:rsid w:val="00233001"/>
    <w:rsid w:val="002355DD"/>
    <w:rsid w:val="00242405"/>
    <w:rsid w:val="002427AE"/>
    <w:rsid w:val="00251612"/>
    <w:rsid w:val="002561E5"/>
    <w:rsid w:val="00281D30"/>
    <w:rsid w:val="00290B1F"/>
    <w:rsid w:val="00295AFC"/>
    <w:rsid w:val="00297964"/>
    <w:rsid w:val="002B0CB9"/>
    <w:rsid w:val="002B1166"/>
    <w:rsid w:val="002C12BE"/>
    <w:rsid w:val="002C58D8"/>
    <w:rsid w:val="002D6328"/>
    <w:rsid w:val="002E5FB2"/>
    <w:rsid w:val="002F415C"/>
    <w:rsid w:val="002F5E25"/>
    <w:rsid w:val="003064E1"/>
    <w:rsid w:val="00315600"/>
    <w:rsid w:val="003233C9"/>
    <w:rsid w:val="00323B2A"/>
    <w:rsid w:val="00344986"/>
    <w:rsid w:val="00346BE7"/>
    <w:rsid w:val="003521BA"/>
    <w:rsid w:val="00352CD5"/>
    <w:rsid w:val="00356111"/>
    <w:rsid w:val="00361FDC"/>
    <w:rsid w:val="003675AB"/>
    <w:rsid w:val="00377047"/>
    <w:rsid w:val="00387F00"/>
    <w:rsid w:val="003A46F8"/>
    <w:rsid w:val="003C0013"/>
    <w:rsid w:val="003C2C4B"/>
    <w:rsid w:val="003D7006"/>
    <w:rsid w:val="003E2605"/>
    <w:rsid w:val="003F13BE"/>
    <w:rsid w:val="003F3729"/>
    <w:rsid w:val="00402A07"/>
    <w:rsid w:val="00407858"/>
    <w:rsid w:val="004110B2"/>
    <w:rsid w:val="00412248"/>
    <w:rsid w:val="00425B21"/>
    <w:rsid w:val="0044203A"/>
    <w:rsid w:val="00450068"/>
    <w:rsid w:val="0045151A"/>
    <w:rsid w:val="00461A38"/>
    <w:rsid w:val="00480D06"/>
    <w:rsid w:val="00486550"/>
    <w:rsid w:val="0049568A"/>
    <w:rsid w:val="00497A19"/>
    <w:rsid w:val="004C6FD3"/>
    <w:rsid w:val="004D0D9B"/>
    <w:rsid w:val="004D13A3"/>
    <w:rsid w:val="004D4BA0"/>
    <w:rsid w:val="00504DDF"/>
    <w:rsid w:val="00571A1E"/>
    <w:rsid w:val="00591489"/>
    <w:rsid w:val="005939E6"/>
    <w:rsid w:val="005969BC"/>
    <w:rsid w:val="005A5C87"/>
    <w:rsid w:val="005A72C1"/>
    <w:rsid w:val="005C161B"/>
    <w:rsid w:val="005C1D61"/>
    <w:rsid w:val="005D7FCC"/>
    <w:rsid w:val="005E4E04"/>
    <w:rsid w:val="005F2C52"/>
    <w:rsid w:val="005F5D9B"/>
    <w:rsid w:val="00603487"/>
    <w:rsid w:val="0060354F"/>
    <w:rsid w:val="00610676"/>
    <w:rsid w:val="00622608"/>
    <w:rsid w:val="006360B5"/>
    <w:rsid w:val="00637D37"/>
    <w:rsid w:val="00640792"/>
    <w:rsid w:val="00641F02"/>
    <w:rsid w:val="00642046"/>
    <w:rsid w:val="00644EDD"/>
    <w:rsid w:val="006451F0"/>
    <w:rsid w:val="006462C6"/>
    <w:rsid w:val="00647638"/>
    <w:rsid w:val="00665821"/>
    <w:rsid w:val="00672DD5"/>
    <w:rsid w:val="00673E7C"/>
    <w:rsid w:val="006769FB"/>
    <w:rsid w:val="00680065"/>
    <w:rsid w:val="0069541B"/>
    <w:rsid w:val="006A3064"/>
    <w:rsid w:val="006C0821"/>
    <w:rsid w:val="006C3661"/>
    <w:rsid w:val="006D2D60"/>
    <w:rsid w:val="006D33E3"/>
    <w:rsid w:val="006D3960"/>
    <w:rsid w:val="006E0121"/>
    <w:rsid w:val="006E1F51"/>
    <w:rsid w:val="006E25AA"/>
    <w:rsid w:val="006E7617"/>
    <w:rsid w:val="007048D0"/>
    <w:rsid w:val="0071354D"/>
    <w:rsid w:val="007147F2"/>
    <w:rsid w:val="0071486B"/>
    <w:rsid w:val="00720B3C"/>
    <w:rsid w:val="0072189D"/>
    <w:rsid w:val="007229E1"/>
    <w:rsid w:val="00726DB1"/>
    <w:rsid w:val="00734908"/>
    <w:rsid w:val="007432A3"/>
    <w:rsid w:val="00743677"/>
    <w:rsid w:val="007613B3"/>
    <w:rsid w:val="007653C6"/>
    <w:rsid w:val="00766B1B"/>
    <w:rsid w:val="00766C00"/>
    <w:rsid w:val="007712DB"/>
    <w:rsid w:val="00772710"/>
    <w:rsid w:val="00772CEF"/>
    <w:rsid w:val="00773622"/>
    <w:rsid w:val="00776712"/>
    <w:rsid w:val="0077746E"/>
    <w:rsid w:val="00787D21"/>
    <w:rsid w:val="00791B7F"/>
    <w:rsid w:val="007A568D"/>
    <w:rsid w:val="007C03ED"/>
    <w:rsid w:val="007C5960"/>
    <w:rsid w:val="007D077C"/>
    <w:rsid w:val="007D57DC"/>
    <w:rsid w:val="007D6F87"/>
    <w:rsid w:val="007E14D0"/>
    <w:rsid w:val="007E5323"/>
    <w:rsid w:val="007F0C2C"/>
    <w:rsid w:val="007F3A5D"/>
    <w:rsid w:val="00800301"/>
    <w:rsid w:val="0080304B"/>
    <w:rsid w:val="00803DBC"/>
    <w:rsid w:val="00806A10"/>
    <w:rsid w:val="00807C12"/>
    <w:rsid w:val="00811D3F"/>
    <w:rsid w:val="00813350"/>
    <w:rsid w:val="008151A1"/>
    <w:rsid w:val="008160BE"/>
    <w:rsid w:val="00816C4C"/>
    <w:rsid w:val="0082364B"/>
    <w:rsid w:val="00826AF6"/>
    <w:rsid w:val="008276F3"/>
    <w:rsid w:val="00833A93"/>
    <w:rsid w:val="008422E8"/>
    <w:rsid w:val="00847ACD"/>
    <w:rsid w:val="00852B78"/>
    <w:rsid w:val="00857AB7"/>
    <w:rsid w:val="0086158A"/>
    <w:rsid w:val="00870325"/>
    <w:rsid w:val="00871581"/>
    <w:rsid w:val="008779FE"/>
    <w:rsid w:val="00886920"/>
    <w:rsid w:val="0089207E"/>
    <w:rsid w:val="008A1DC5"/>
    <w:rsid w:val="008A5B6C"/>
    <w:rsid w:val="008A6223"/>
    <w:rsid w:val="008B13DB"/>
    <w:rsid w:val="008C2109"/>
    <w:rsid w:val="008C2A41"/>
    <w:rsid w:val="008C4FD4"/>
    <w:rsid w:val="008D33F3"/>
    <w:rsid w:val="008D367B"/>
    <w:rsid w:val="008D7C93"/>
    <w:rsid w:val="008E01E6"/>
    <w:rsid w:val="008E5DF4"/>
    <w:rsid w:val="008E65F6"/>
    <w:rsid w:val="008F3AC0"/>
    <w:rsid w:val="008F743B"/>
    <w:rsid w:val="008F74DA"/>
    <w:rsid w:val="008F75FD"/>
    <w:rsid w:val="00900F59"/>
    <w:rsid w:val="00901A3B"/>
    <w:rsid w:val="00914122"/>
    <w:rsid w:val="009204E5"/>
    <w:rsid w:val="009205F0"/>
    <w:rsid w:val="00921B63"/>
    <w:rsid w:val="009234F2"/>
    <w:rsid w:val="00933DAB"/>
    <w:rsid w:val="00935974"/>
    <w:rsid w:val="00941B79"/>
    <w:rsid w:val="00942A91"/>
    <w:rsid w:val="00947013"/>
    <w:rsid w:val="0095434D"/>
    <w:rsid w:val="00954773"/>
    <w:rsid w:val="009563F6"/>
    <w:rsid w:val="00967A82"/>
    <w:rsid w:val="00967E42"/>
    <w:rsid w:val="00975E56"/>
    <w:rsid w:val="00976AD7"/>
    <w:rsid w:val="00995787"/>
    <w:rsid w:val="00996966"/>
    <w:rsid w:val="009A18B6"/>
    <w:rsid w:val="009A5073"/>
    <w:rsid w:val="009B21C4"/>
    <w:rsid w:val="009C59A3"/>
    <w:rsid w:val="009C7DFD"/>
    <w:rsid w:val="009F06B7"/>
    <w:rsid w:val="009F45EB"/>
    <w:rsid w:val="00A05855"/>
    <w:rsid w:val="00A21646"/>
    <w:rsid w:val="00A269CA"/>
    <w:rsid w:val="00A26DED"/>
    <w:rsid w:val="00A344EB"/>
    <w:rsid w:val="00A37252"/>
    <w:rsid w:val="00A533E6"/>
    <w:rsid w:val="00A54841"/>
    <w:rsid w:val="00A55CE3"/>
    <w:rsid w:val="00A624A1"/>
    <w:rsid w:val="00A63D0E"/>
    <w:rsid w:val="00A66EB6"/>
    <w:rsid w:val="00A77FC7"/>
    <w:rsid w:val="00A90290"/>
    <w:rsid w:val="00A94849"/>
    <w:rsid w:val="00A94CC0"/>
    <w:rsid w:val="00A9744C"/>
    <w:rsid w:val="00AA52AB"/>
    <w:rsid w:val="00AB0DC9"/>
    <w:rsid w:val="00AB7346"/>
    <w:rsid w:val="00AB7AA2"/>
    <w:rsid w:val="00AB7D8D"/>
    <w:rsid w:val="00AC024E"/>
    <w:rsid w:val="00AC225A"/>
    <w:rsid w:val="00AC7967"/>
    <w:rsid w:val="00AE1A76"/>
    <w:rsid w:val="00AE415E"/>
    <w:rsid w:val="00AF1863"/>
    <w:rsid w:val="00AF2155"/>
    <w:rsid w:val="00AF3F57"/>
    <w:rsid w:val="00B042B9"/>
    <w:rsid w:val="00B123C1"/>
    <w:rsid w:val="00B218EF"/>
    <w:rsid w:val="00B223C5"/>
    <w:rsid w:val="00B24297"/>
    <w:rsid w:val="00B265B2"/>
    <w:rsid w:val="00B26C82"/>
    <w:rsid w:val="00B33EE8"/>
    <w:rsid w:val="00B45B87"/>
    <w:rsid w:val="00B5335C"/>
    <w:rsid w:val="00B53E10"/>
    <w:rsid w:val="00B574F3"/>
    <w:rsid w:val="00B575D1"/>
    <w:rsid w:val="00B60F62"/>
    <w:rsid w:val="00B66380"/>
    <w:rsid w:val="00B67CCB"/>
    <w:rsid w:val="00B71E78"/>
    <w:rsid w:val="00B72F8A"/>
    <w:rsid w:val="00B77936"/>
    <w:rsid w:val="00B851D2"/>
    <w:rsid w:val="00B85B31"/>
    <w:rsid w:val="00B968FF"/>
    <w:rsid w:val="00BA448E"/>
    <w:rsid w:val="00BC7ED3"/>
    <w:rsid w:val="00BD74DE"/>
    <w:rsid w:val="00BD7694"/>
    <w:rsid w:val="00BE602D"/>
    <w:rsid w:val="00BE672F"/>
    <w:rsid w:val="00BF526B"/>
    <w:rsid w:val="00C00B51"/>
    <w:rsid w:val="00C108E8"/>
    <w:rsid w:val="00C1093C"/>
    <w:rsid w:val="00C1774E"/>
    <w:rsid w:val="00C22150"/>
    <w:rsid w:val="00C23956"/>
    <w:rsid w:val="00C311B8"/>
    <w:rsid w:val="00C32C43"/>
    <w:rsid w:val="00C35E88"/>
    <w:rsid w:val="00C36B72"/>
    <w:rsid w:val="00C37221"/>
    <w:rsid w:val="00C45B3E"/>
    <w:rsid w:val="00C57DA8"/>
    <w:rsid w:val="00C636DF"/>
    <w:rsid w:val="00C67C57"/>
    <w:rsid w:val="00C719DA"/>
    <w:rsid w:val="00C825FA"/>
    <w:rsid w:val="00C85F51"/>
    <w:rsid w:val="00C868CE"/>
    <w:rsid w:val="00CA0BCF"/>
    <w:rsid w:val="00CD4455"/>
    <w:rsid w:val="00CE3983"/>
    <w:rsid w:val="00CF4124"/>
    <w:rsid w:val="00D010A5"/>
    <w:rsid w:val="00D04541"/>
    <w:rsid w:val="00D10F3E"/>
    <w:rsid w:val="00D158C3"/>
    <w:rsid w:val="00D1685E"/>
    <w:rsid w:val="00D20D96"/>
    <w:rsid w:val="00D21E1C"/>
    <w:rsid w:val="00D32B7F"/>
    <w:rsid w:val="00D4474B"/>
    <w:rsid w:val="00D56BB3"/>
    <w:rsid w:val="00D71433"/>
    <w:rsid w:val="00D71A43"/>
    <w:rsid w:val="00D82EAC"/>
    <w:rsid w:val="00D901A3"/>
    <w:rsid w:val="00D933E4"/>
    <w:rsid w:val="00D94E6C"/>
    <w:rsid w:val="00DB4334"/>
    <w:rsid w:val="00DC3271"/>
    <w:rsid w:val="00DC65E4"/>
    <w:rsid w:val="00DD2494"/>
    <w:rsid w:val="00DD2EC3"/>
    <w:rsid w:val="00DD47E1"/>
    <w:rsid w:val="00DD75A9"/>
    <w:rsid w:val="00E014F5"/>
    <w:rsid w:val="00E01738"/>
    <w:rsid w:val="00E067D9"/>
    <w:rsid w:val="00E0765A"/>
    <w:rsid w:val="00E241FA"/>
    <w:rsid w:val="00E26231"/>
    <w:rsid w:val="00E3438B"/>
    <w:rsid w:val="00E5122D"/>
    <w:rsid w:val="00E63FC7"/>
    <w:rsid w:val="00E64FAA"/>
    <w:rsid w:val="00E67683"/>
    <w:rsid w:val="00E70F12"/>
    <w:rsid w:val="00E8136E"/>
    <w:rsid w:val="00E9021F"/>
    <w:rsid w:val="00E92DE5"/>
    <w:rsid w:val="00E9506A"/>
    <w:rsid w:val="00EA1FF0"/>
    <w:rsid w:val="00EA53F2"/>
    <w:rsid w:val="00EA6691"/>
    <w:rsid w:val="00EB1653"/>
    <w:rsid w:val="00EB506F"/>
    <w:rsid w:val="00EB512F"/>
    <w:rsid w:val="00EC354F"/>
    <w:rsid w:val="00EC5328"/>
    <w:rsid w:val="00ED50A7"/>
    <w:rsid w:val="00EE5369"/>
    <w:rsid w:val="00F01637"/>
    <w:rsid w:val="00F03639"/>
    <w:rsid w:val="00F103F3"/>
    <w:rsid w:val="00F22666"/>
    <w:rsid w:val="00F24CF9"/>
    <w:rsid w:val="00F32812"/>
    <w:rsid w:val="00F40B40"/>
    <w:rsid w:val="00F45BCB"/>
    <w:rsid w:val="00F4716D"/>
    <w:rsid w:val="00F56C38"/>
    <w:rsid w:val="00F65495"/>
    <w:rsid w:val="00F72CD8"/>
    <w:rsid w:val="00F843D5"/>
    <w:rsid w:val="00F87A7C"/>
    <w:rsid w:val="00F9034A"/>
    <w:rsid w:val="00F954E3"/>
    <w:rsid w:val="00FA135A"/>
    <w:rsid w:val="00FA20AC"/>
    <w:rsid w:val="00FA2E13"/>
    <w:rsid w:val="00FA7A74"/>
    <w:rsid w:val="00FB54C6"/>
    <w:rsid w:val="00FB59F7"/>
    <w:rsid w:val="00FC2EC6"/>
    <w:rsid w:val="00FC36B6"/>
    <w:rsid w:val="00FC76FB"/>
    <w:rsid w:val="00FC7D05"/>
    <w:rsid w:val="00FD0026"/>
    <w:rsid w:val="00FD420A"/>
    <w:rsid w:val="00FE5A83"/>
    <w:rsid w:val="00FE6C83"/>
    <w:rsid w:val="00FF05BB"/>
    <w:rsid w:val="00FF0F39"/>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4714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54841"/>
    <w:rPr>
      <w:rFonts w:ascii="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63D0E"/>
    <w:pPr>
      <w:spacing w:before="100" w:beforeAutospacing="1" w:after="100" w:afterAutospacing="1"/>
    </w:pPr>
  </w:style>
  <w:style w:type="paragraph" w:styleId="ListParagraph">
    <w:name w:val="List Paragraph"/>
    <w:basedOn w:val="Normal"/>
    <w:uiPriority w:val="34"/>
    <w:qFormat/>
    <w:rsid w:val="0049568A"/>
    <w:pPr>
      <w:ind w:left="720"/>
      <w:contextualSpacing/>
    </w:pPr>
    <w:rPr>
      <w:rFonts w:asciiTheme="minorHAnsi" w:hAnsiTheme="minorHAnsi" w:cstheme="minorBidi"/>
      <w:lang w:eastAsia="en-US"/>
    </w:rPr>
  </w:style>
  <w:style w:type="character" w:styleId="Hyperlink">
    <w:name w:val="Hyperlink"/>
    <w:basedOn w:val="DefaultParagraphFont"/>
    <w:uiPriority w:val="99"/>
    <w:unhideWhenUsed/>
    <w:rsid w:val="00AF2155"/>
    <w:rPr>
      <w:color w:val="0563C1" w:themeColor="hyperlink"/>
      <w:u w:val="single"/>
    </w:rPr>
  </w:style>
  <w:style w:type="character" w:styleId="CommentReference">
    <w:name w:val="annotation reference"/>
    <w:basedOn w:val="DefaultParagraphFont"/>
    <w:uiPriority w:val="99"/>
    <w:semiHidden/>
    <w:unhideWhenUsed/>
    <w:rsid w:val="00F65495"/>
    <w:rPr>
      <w:sz w:val="18"/>
      <w:szCs w:val="18"/>
    </w:rPr>
  </w:style>
  <w:style w:type="paragraph" w:styleId="CommentText">
    <w:name w:val="annotation text"/>
    <w:basedOn w:val="Normal"/>
    <w:link w:val="CommentTextChar"/>
    <w:uiPriority w:val="99"/>
    <w:semiHidden/>
    <w:unhideWhenUsed/>
    <w:rsid w:val="00F65495"/>
  </w:style>
  <w:style w:type="character" w:customStyle="1" w:styleId="CommentTextChar">
    <w:name w:val="Comment Text Char"/>
    <w:basedOn w:val="DefaultParagraphFont"/>
    <w:link w:val="CommentText"/>
    <w:uiPriority w:val="99"/>
    <w:semiHidden/>
    <w:rsid w:val="00F65495"/>
    <w:rPr>
      <w:rFonts w:ascii="Times New Roman" w:hAnsi="Times New Roman" w:cs="Times New Roman"/>
      <w:lang w:eastAsia="en-GB"/>
    </w:rPr>
  </w:style>
  <w:style w:type="paragraph" w:styleId="CommentSubject">
    <w:name w:val="annotation subject"/>
    <w:basedOn w:val="CommentText"/>
    <w:next w:val="CommentText"/>
    <w:link w:val="CommentSubjectChar"/>
    <w:uiPriority w:val="99"/>
    <w:semiHidden/>
    <w:unhideWhenUsed/>
    <w:rsid w:val="00F65495"/>
    <w:rPr>
      <w:b/>
      <w:bCs/>
      <w:sz w:val="20"/>
      <w:szCs w:val="20"/>
    </w:rPr>
  </w:style>
  <w:style w:type="character" w:customStyle="1" w:styleId="CommentSubjectChar">
    <w:name w:val="Comment Subject Char"/>
    <w:basedOn w:val="CommentTextChar"/>
    <w:link w:val="CommentSubject"/>
    <w:uiPriority w:val="99"/>
    <w:semiHidden/>
    <w:rsid w:val="00F65495"/>
    <w:rPr>
      <w:rFonts w:ascii="Times New Roman" w:hAnsi="Times New Roman" w:cs="Times New Roman"/>
      <w:b/>
      <w:bCs/>
      <w:sz w:val="20"/>
      <w:szCs w:val="20"/>
      <w:lang w:eastAsia="en-GB"/>
    </w:rPr>
  </w:style>
  <w:style w:type="paragraph" w:styleId="BalloonText">
    <w:name w:val="Balloon Text"/>
    <w:basedOn w:val="Normal"/>
    <w:link w:val="BalloonTextChar"/>
    <w:uiPriority w:val="99"/>
    <w:semiHidden/>
    <w:unhideWhenUsed/>
    <w:rsid w:val="00F65495"/>
    <w:rPr>
      <w:sz w:val="18"/>
      <w:szCs w:val="18"/>
    </w:rPr>
  </w:style>
  <w:style w:type="character" w:customStyle="1" w:styleId="BalloonTextChar">
    <w:name w:val="Balloon Text Char"/>
    <w:basedOn w:val="DefaultParagraphFont"/>
    <w:link w:val="BalloonText"/>
    <w:uiPriority w:val="99"/>
    <w:semiHidden/>
    <w:rsid w:val="00F65495"/>
    <w:rPr>
      <w:rFonts w:ascii="Times New Roman" w:hAnsi="Times New Roman" w:cs="Times New Roman"/>
      <w:sz w:val="18"/>
      <w:szCs w:val="18"/>
      <w:lang w:eastAsia="en-GB"/>
    </w:rPr>
  </w:style>
  <w:style w:type="table" w:styleId="TableGrid">
    <w:name w:val="Table Grid"/>
    <w:basedOn w:val="TableNormal"/>
    <w:uiPriority w:val="39"/>
    <w:rsid w:val="00E63F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944B6"/>
    <w:rPr>
      <w:color w:val="808080"/>
    </w:rPr>
  </w:style>
  <w:style w:type="character" w:styleId="FollowedHyperlink">
    <w:name w:val="FollowedHyperlink"/>
    <w:basedOn w:val="DefaultParagraphFont"/>
    <w:uiPriority w:val="99"/>
    <w:semiHidden/>
    <w:unhideWhenUsed/>
    <w:rsid w:val="00870325"/>
    <w:rPr>
      <w:color w:val="954F72" w:themeColor="followedHyperlink"/>
      <w:u w:val="single"/>
    </w:rPr>
  </w:style>
  <w:style w:type="paragraph" w:styleId="Revision">
    <w:name w:val="Revision"/>
    <w:hidden/>
    <w:uiPriority w:val="99"/>
    <w:semiHidden/>
    <w:rsid w:val="00AB7D8D"/>
    <w:rPr>
      <w:rFonts w:ascii="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7726757">
      <w:bodyDiv w:val="1"/>
      <w:marLeft w:val="0"/>
      <w:marRight w:val="0"/>
      <w:marTop w:val="0"/>
      <w:marBottom w:val="0"/>
      <w:divBdr>
        <w:top w:val="none" w:sz="0" w:space="0" w:color="auto"/>
        <w:left w:val="none" w:sz="0" w:space="0" w:color="auto"/>
        <w:bottom w:val="none" w:sz="0" w:space="0" w:color="auto"/>
        <w:right w:val="none" w:sz="0" w:space="0" w:color="auto"/>
      </w:divBdr>
      <w:divsChild>
        <w:div w:id="1466463721">
          <w:marLeft w:val="0"/>
          <w:marRight w:val="0"/>
          <w:marTop w:val="0"/>
          <w:marBottom w:val="0"/>
          <w:divBdr>
            <w:top w:val="none" w:sz="0" w:space="0" w:color="auto"/>
            <w:left w:val="none" w:sz="0" w:space="0" w:color="auto"/>
            <w:bottom w:val="none" w:sz="0" w:space="0" w:color="auto"/>
            <w:right w:val="none" w:sz="0" w:space="0" w:color="auto"/>
          </w:divBdr>
          <w:divsChild>
            <w:div w:id="486285223">
              <w:marLeft w:val="0"/>
              <w:marRight w:val="0"/>
              <w:marTop w:val="0"/>
              <w:marBottom w:val="0"/>
              <w:divBdr>
                <w:top w:val="none" w:sz="0" w:space="0" w:color="auto"/>
                <w:left w:val="none" w:sz="0" w:space="0" w:color="auto"/>
                <w:bottom w:val="none" w:sz="0" w:space="0" w:color="auto"/>
                <w:right w:val="none" w:sz="0" w:space="0" w:color="auto"/>
              </w:divBdr>
              <w:divsChild>
                <w:div w:id="15898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779940">
      <w:bodyDiv w:val="1"/>
      <w:marLeft w:val="0"/>
      <w:marRight w:val="0"/>
      <w:marTop w:val="0"/>
      <w:marBottom w:val="0"/>
      <w:divBdr>
        <w:top w:val="none" w:sz="0" w:space="0" w:color="auto"/>
        <w:left w:val="none" w:sz="0" w:space="0" w:color="auto"/>
        <w:bottom w:val="none" w:sz="0" w:space="0" w:color="auto"/>
        <w:right w:val="none" w:sz="0" w:space="0" w:color="auto"/>
      </w:divBdr>
    </w:div>
    <w:div w:id="1230001300">
      <w:bodyDiv w:val="1"/>
      <w:marLeft w:val="0"/>
      <w:marRight w:val="0"/>
      <w:marTop w:val="0"/>
      <w:marBottom w:val="0"/>
      <w:divBdr>
        <w:top w:val="none" w:sz="0" w:space="0" w:color="auto"/>
        <w:left w:val="none" w:sz="0" w:space="0" w:color="auto"/>
        <w:bottom w:val="none" w:sz="0" w:space="0" w:color="auto"/>
        <w:right w:val="none" w:sz="0" w:space="0" w:color="auto"/>
      </w:divBdr>
      <w:divsChild>
        <w:div w:id="1292203071">
          <w:marLeft w:val="0"/>
          <w:marRight w:val="0"/>
          <w:marTop w:val="0"/>
          <w:marBottom w:val="0"/>
          <w:divBdr>
            <w:top w:val="none" w:sz="0" w:space="0" w:color="auto"/>
            <w:left w:val="none" w:sz="0" w:space="0" w:color="auto"/>
            <w:bottom w:val="none" w:sz="0" w:space="0" w:color="auto"/>
            <w:right w:val="none" w:sz="0" w:space="0" w:color="auto"/>
          </w:divBdr>
          <w:divsChild>
            <w:div w:id="1430735165">
              <w:marLeft w:val="0"/>
              <w:marRight w:val="0"/>
              <w:marTop w:val="0"/>
              <w:marBottom w:val="0"/>
              <w:divBdr>
                <w:top w:val="none" w:sz="0" w:space="0" w:color="auto"/>
                <w:left w:val="none" w:sz="0" w:space="0" w:color="auto"/>
                <w:bottom w:val="none" w:sz="0" w:space="0" w:color="auto"/>
                <w:right w:val="none" w:sz="0" w:space="0" w:color="auto"/>
              </w:divBdr>
              <w:divsChild>
                <w:div w:id="174109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361054">
      <w:bodyDiv w:val="1"/>
      <w:marLeft w:val="0"/>
      <w:marRight w:val="0"/>
      <w:marTop w:val="0"/>
      <w:marBottom w:val="0"/>
      <w:divBdr>
        <w:top w:val="none" w:sz="0" w:space="0" w:color="auto"/>
        <w:left w:val="none" w:sz="0" w:space="0" w:color="auto"/>
        <w:bottom w:val="none" w:sz="0" w:space="0" w:color="auto"/>
        <w:right w:val="none" w:sz="0" w:space="0" w:color="auto"/>
      </w:divBdr>
    </w:div>
    <w:div w:id="2050839727">
      <w:bodyDiv w:val="1"/>
      <w:marLeft w:val="0"/>
      <w:marRight w:val="0"/>
      <w:marTop w:val="0"/>
      <w:marBottom w:val="0"/>
      <w:divBdr>
        <w:top w:val="none" w:sz="0" w:space="0" w:color="auto"/>
        <w:left w:val="none" w:sz="0" w:space="0" w:color="auto"/>
        <w:bottom w:val="none" w:sz="0" w:space="0" w:color="auto"/>
        <w:right w:val="none" w:sz="0" w:space="0" w:color="auto"/>
      </w:divBdr>
      <w:divsChild>
        <w:div w:id="899901414">
          <w:marLeft w:val="0"/>
          <w:marRight w:val="0"/>
          <w:marTop w:val="0"/>
          <w:marBottom w:val="0"/>
          <w:divBdr>
            <w:top w:val="none" w:sz="0" w:space="0" w:color="auto"/>
            <w:left w:val="none" w:sz="0" w:space="0" w:color="auto"/>
            <w:bottom w:val="none" w:sz="0" w:space="0" w:color="auto"/>
            <w:right w:val="none" w:sz="0" w:space="0" w:color="auto"/>
          </w:divBdr>
          <w:divsChild>
            <w:div w:id="1061367452">
              <w:marLeft w:val="0"/>
              <w:marRight w:val="0"/>
              <w:marTop w:val="0"/>
              <w:marBottom w:val="0"/>
              <w:divBdr>
                <w:top w:val="none" w:sz="0" w:space="0" w:color="auto"/>
                <w:left w:val="none" w:sz="0" w:space="0" w:color="auto"/>
                <w:bottom w:val="none" w:sz="0" w:space="0" w:color="auto"/>
                <w:right w:val="none" w:sz="0" w:space="0" w:color="auto"/>
              </w:divBdr>
              <w:divsChild>
                <w:div w:id="133302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www.ncbi.nlm.nih.gov/books/NBK9876/figure/A2435/?report=objectonly" TargetMode="External"/><Relationship Id="rId20" Type="http://schemas.openxmlformats.org/officeDocument/2006/relationships/hyperlink" Target="http://www.pitt.edu/~cirm/spark/documentation.html" TargetMode="External"/><Relationship Id="rId21" Type="http://schemas.openxmlformats.org/officeDocument/2006/relationships/image" Target="media/image5.emf"/><Relationship Id="rId22" Type="http://schemas.openxmlformats.org/officeDocument/2006/relationships/image" Target="media/image6.tiff"/><Relationship Id="rId23" Type="http://schemas.openxmlformats.org/officeDocument/2006/relationships/image" Target="media/image7.tiff"/><Relationship Id="rId24" Type="http://schemas.openxmlformats.org/officeDocument/2006/relationships/fontTable" Target="fontTable.xml"/><Relationship Id="rId25" Type="http://schemas.microsoft.com/office/2011/relationships/people" Target="people.xml"/><Relationship Id="rId26" Type="http://schemas.openxmlformats.org/officeDocument/2006/relationships/theme" Target="theme/theme1.xml"/><Relationship Id="rId10" Type="http://schemas.openxmlformats.org/officeDocument/2006/relationships/hyperlink" Target="https://www.ncbi.nlm.nih.gov/nlmcatalog?term=0960-7722%5BISSN%5D" TargetMode="External"/><Relationship Id="rId11" Type="http://schemas.openxmlformats.org/officeDocument/2006/relationships/hyperlink" Target="https://en.wikipedia.org/wiki/G0_phase" TargetMode="External"/><Relationship Id="rId12" Type="http://schemas.openxmlformats.org/officeDocument/2006/relationships/hyperlink" Target="https://academic.oup.com/cardiovascres/article/66/2/286/270307" TargetMode="External"/><Relationship Id="rId13" Type="http://schemas.openxmlformats.org/officeDocument/2006/relationships/hyperlink" Target="http://www.sciencedirect.com.sheffield.idm.oclc.org/science/article/pii/S0531556503002304" TargetMode="External"/><Relationship Id="rId14" Type="http://schemas.openxmlformats.org/officeDocument/2006/relationships/hyperlink" Target="https://find.shef.ac.uk/primo_library/libweb/action/display.do?frbrVersion=5&amp;tabs=viewOnlineTab&amp;ct=display&amp;fn=search&amp;doc=TN_nejm10.1056%2fNEJM200004273421710&amp;indx=2&amp;recIds=TN_nejm10.1056%2fNEJM200004273421710&amp;recIdxs=1&amp;elementId=1&amp;renderMode=poppe" TargetMode="External"/><Relationship Id="rId15" Type="http://schemas.openxmlformats.org/officeDocument/2006/relationships/hyperlink" Target="http://www.senescence.info/cell_aging.html" TargetMode="External"/><Relationship Id="rId16" Type="http://schemas.openxmlformats.org/officeDocument/2006/relationships/hyperlink" Target="https://academic.oup.com/cardiovascres/article/66/2/286/270307" TargetMode="Externa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comments" Target="comments.xml"/><Relationship Id="rId7" Type="http://schemas.microsoft.com/office/2011/relationships/commentsExtended" Target="commentsExtended.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8C0B643-D5F8-424B-AC2E-C1E620A43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13</Pages>
  <Words>4774</Words>
  <Characters>23632</Characters>
  <Application>Microsoft Macintosh Word</Application>
  <DocSecurity>0</DocSecurity>
  <Lines>656</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Cooper</dc:creator>
  <cp:keywords/>
  <dc:description/>
  <cp:lastModifiedBy>Harry Cooper</cp:lastModifiedBy>
  <cp:revision>136</cp:revision>
  <cp:lastPrinted>2017-11-30T19:39:00Z</cp:lastPrinted>
  <dcterms:created xsi:type="dcterms:W3CDTF">2017-11-30T10:15:00Z</dcterms:created>
  <dcterms:modified xsi:type="dcterms:W3CDTF">2017-12-03T17:28:00Z</dcterms:modified>
</cp:coreProperties>
</file>